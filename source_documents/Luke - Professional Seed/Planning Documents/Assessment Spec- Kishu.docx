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body>
    <w:p w:rsidR="001641DC" w:rsidP="00E26592" w:rsidRDefault="001641DC" w14:paraId="30372BA4" w14:textId="77777777">
      <w:pPr>
        <w:ind w:left="0"/>
        <w:jc w:val="center"/>
        <w:rPr>
          <w:b/>
          <w:noProof/>
        </w:rPr>
      </w:pPr>
      <w:bookmarkStart w:name="_Toc291839707" w:id="0"/>
    </w:p>
    <w:p w:rsidRPr="005E25A3" w:rsidR="001641DC" w:rsidP="005E25A3" w:rsidRDefault="005E25A3" w14:paraId="4F92024D" w14:textId="77777777">
      <w:pPr>
        <w:spacing w:before="0" w:after="0"/>
        <w:ind w:left="2268"/>
        <w:rPr>
          <w:rFonts w:ascii="Times New Roman" w:hAnsi="Times New Roman" w:eastAsia="Times New Roman"/>
          <w:sz w:val="24"/>
          <w:szCs w:val="24"/>
          <w:lang w:val="en-CA"/>
        </w:rPr>
      </w:pPr>
      <w:r w:rsidRPr="005E25A3">
        <w:rPr>
          <w:rFonts w:ascii="Times New Roman" w:hAnsi="Times New Roman" w:eastAsia="Times New Roman"/>
          <w:noProof/>
          <w:sz w:val="24"/>
          <w:szCs w:val="24"/>
          <w:lang w:val="en-CA"/>
        </w:rPr>
        <w:drawing>
          <wp:inline distT="0" distB="0" distL="0" distR="0" wp14:anchorId="09129CB8" wp14:editId="2A12F35F">
            <wp:extent cx="2687251" cy="948625"/>
            <wp:effectExtent l="0" t="0" r="0" b="4445"/>
            <wp:docPr id="1" name="Picture 1" descr="Cognixion log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863" cy="957666"/>
                    </a:xfrm>
                    <a:prstGeom prst="rect">
                      <a:avLst/>
                    </a:prstGeom>
                    <a:solidFill>
                      <a:schemeClr val="bg1"/>
                    </a:solidFill>
                  </pic:spPr>
                </pic:pic>
              </a:graphicData>
            </a:graphic>
          </wp:inline>
        </w:drawing>
      </w:r>
    </w:p>
    <w:p w:rsidR="001641DC" w:rsidP="00E26592" w:rsidRDefault="001641DC" w14:paraId="2F6F2801" w14:textId="77777777">
      <w:pPr>
        <w:ind w:left="0"/>
        <w:jc w:val="center"/>
        <w:rPr>
          <w:b/>
          <w:sz w:val="36"/>
          <w:szCs w:val="36"/>
        </w:rPr>
      </w:pPr>
    </w:p>
    <w:p w:rsidR="00BF53B7" w:rsidP="00E26592" w:rsidRDefault="00C3073A" w14:paraId="565E74A5" w14:textId="6924FD7D">
      <w:pPr>
        <w:ind w:left="0"/>
        <w:jc w:val="center"/>
        <w:rPr>
          <w:b/>
          <w:sz w:val="36"/>
          <w:szCs w:val="36"/>
        </w:rPr>
      </w:pPr>
      <w:r>
        <w:rPr>
          <w:b/>
          <w:sz w:val="36"/>
          <w:szCs w:val="36"/>
        </w:rPr>
        <w:t>BCI-Readiness Assessmen</w:t>
      </w:r>
      <w:r w:rsidR="00F932F1">
        <w:rPr>
          <w:b/>
          <w:sz w:val="36"/>
          <w:szCs w:val="36"/>
        </w:rPr>
        <w:t>t</w:t>
      </w:r>
    </w:p>
    <w:p w:rsidRPr="001641DC" w:rsidR="00E26592" w:rsidP="00E26592" w:rsidRDefault="000523CA" w14:paraId="00ADC652" w14:textId="77777777">
      <w:pPr>
        <w:ind w:left="0"/>
        <w:jc w:val="center"/>
        <w:rPr>
          <w:b/>
          <w:sz w:val="36"/>
          <w:szCs w:val="36"/>
        </w:rPr>
      </w:pPr>
      <w:r>
        <w:rPr>
          <w:b/>
          <w:sz w:val="36"/>
          <w:szCs w:val="36"/>
        </w:rPr>
        <w:t>Design Documen</w:t>
      </w:r>
      <w:r w:rsidRPr="001641DC" w:rsidR="001641DC">
        <w:rPr>
          <w:b/>
          <w:sz w:val="36"/>
          <w:szCs w:val="36"/>
        </w:rPr>
        <w:t>t</w:t>
      </w:r>
    </w:p>
    <w:p w:rsidR="00E26592" w:rsidP="00C1179A" w:rsidRDefault="00E26592" w14:paraId="259DEC3E" w14:textId="77777777">
      <w:pPr>
        <w:ind w:left="0"/>
      </w:pPr>
    </w:p>
    <w:p w:rsidR="001641DC" w:rsidP="00C1179A" w:rsidRDefault="001641DC" w14:paraId="367CBFB2" w14:textId="77777777">
      <w:pPr>
        <w:ind w:left="0"/>
      </w:pPr>
    </w:p>
    <w:p w:rsidR="001641DC" w:rsidP="00C1179A" w:rsidRDefault="001641DC" w14:paraId="6AD2E558" w14:textId="77777777">
      <w:pPr>
        <w:ind w:left="0"/>
      </w:pPr>
    </w:p>
    <w:tbl>
      <w:tblPr>
        <w:tblW w:w="0" w:type="auto"/>
        <w:tblInd w:w="20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19"/>
        <w:gridCol w:w="2804"/>
      </w:tblGrid>
      <w:tr w:rsidRPr="001641DC" w:rsidR="001641DC" w:rsidTr="0013090E" w14:paraId="05DCFAED" w14:textId="77777777">
        <w:trPr>
          <w:trHeight w:val="318"/>
        </w:trPr>
        <w:tc>
          <w:tcPr>
            <w:tcW w:w="1919" w:type="dxa"/>
            <w:shd w:val="clear" w:color="auto" w:fill="auto"/>
          </w:tcPr>
          <w:p w:rsidRPr="001641DC" w:rsidR="001641DC" w:rsidP="00634705" w:rsidRDefault="003F103B" w14:paraId="37B542AD" w14:textId="77777777">
            <w:pPr>
              <w:ind w:left="0"/>
            </w:pPr>
            <w:r>
              <w:t>Author</w:t>
            </w:r>
            <w:r w:rsidRPr="001641DC" w:rsidR="001641DC">
              <w:t xml:space="preserve"> </w:t>
            </w:r>
          </w:p>
        </w:tc>
        <w:tc>
          <w:tcPr>
            <w:tcW w:w="2804" w:type="dxa"/>
            <w:shd w:val="clear" w:color="auto" w:fill="auto"/>
          </w:tcPr>
          <w:p w:rsidRPr="001641DC" w:rsidR="001641DC" w:rsidP="00634705" w:rsidRDefault="00A3508D" w14:paraId="3FCBBB4B" w14:textId="5C5ACEDF">
            <w:pPr>
              <w:ind w:left="0"/>
            </w:pPr>
            <w:r>
              <w:t>Sarah Pearce</w:t>
            </w:r>
          </w:p>
        </w:tc>
      </w:tr>
      <w:tr w:rsidRPr="001641DC" w:rsidR="001641DC" w:rsidTr="0013090E" w14:paraId="40F6DBD1" w14:textId="77777777">
        <w:trPr>
          <w:trHeight w:val="318"/>
        </w:trPr>
        <w:tc>
          <w:tcPr>
            <w:tcW w:w="1919" w:type="dxa"/>
            <w:shd w:val="clear" w:color="auto" w:fill="auto"/>
          </w:tcPr>
          <w:p w:rsidRPr="001641DC" w:rsidR="001641DC" w:rsidP="00634705" w:rsidRDefault="001641DC" w14:paraId="0992FEF0" w14:textId="77777777">
            <w:pPr>
              <w:ind w:left="0"/>
            </w:pPr>
            <w:r w:rsidRPr="001641DC">
              <w:t>Creation Date</w:t>
            </w:r>
          </w:p>
        </w:tc>
        <w:tc>
          <w:tcPr>
            <w:tcW w:w="2804" w:type="dxa"/>
            <w:shd w:val="clear" w:color="auto" w:fill="auto"/>
          </w:tcPr>
          <w:p w:rsidRPr="001641DC" w:rsidR="001641DC" w:rsidP="00634705" w:rsidRDefault="00A3508D" w14:paraId="674AF070" w14:textId="601D5088">
            <w:pPr>
              <w:ind w:left="0"/>
            </w:pPr>
            <w:r>
              <w:t xml:space="preserve">18 </w:t>
            </w:r>
            <w:r w:rsidR="00B0152F">
              <w:t>Feb 2022</w:t>
            </w:r>
          </w:p>
        </w:tc>
      </w:tr>
      <w:tr w:rsidRPr="001641DC" w:rsidR="001641DC" w:rsidTr="0013090E" w14:paraId="61B4A961" w14:textId="77777777">
        <w:trPr>
          <w:trHeight w:val="318"/>
        </w:trPr>
        <w:tc>
          <w:tcPr>
            <w:tcW w:w="1919" w:type="dxa"/>
            <w:shd w:val="clear" w:color="auto" w:fill="auto"/>
          </w:tcPr>
          <w:p w:rsidRPr="001641DC" w:rsidR="001641DC" w:rsidP="00634705" w:rsidRDefault="001641DC" w14:paraId="595BC6AD" w14:textId="77777777">
            <w:pPr>
              <w:ind w:left="0"/>
            </w:pPr>
            <w:r w:rsidRPr="001641DC">
              <w:t xml:space="preserve">Last Revised </w:t>
            </w:r>
          </w:p>
        </w:tc>
        <w:tc>
          <w:tcPr>
            <w:tcW w:w="2804" w:type="dxa"/>
            <w:shd w:val="clear" w:color="auto" w:fill="auto"/>
          </w:tcPr>
          <w:p w:rsidRPr="001641DC" w:rsidR="001641DC" w:rsidP="00634705" w:rsidRDefault="00B0152F" w14:paraId="30E1CE50" w14:textId="442E736A">
            <w:pPr>
              <w:ind w:left="0"/>
            </w:pPr>
            <w:r>
              <w:t>1</w:t>
            </w:r>
            <w:r w:rsidR="008059F9">
              <w:t>4</w:t>
            </w:r>
            <w:r>
              <w:t xml:space="preserve"> </w:t>
            </w:r>
            <w:r w:rsidR="008F1AC2">
              <w:t>March</w:t>
            </w:r>
            <w:r>
              <w:t xml:space="preserve"> 2022</w:t>
            </w:r>
          </w:p>
        </w:tc>
      </w:tr>
      <w:tr w:rsidRPr="001641DC" w:rsidR="001641DC" w:rsidTr="0013090E" w14:paraId="212B5ABC" w14:textId="77777777">
        <w:trPr>
          <w:trHeight w:val="330"/>
        </w:trPr>
        <w:tc>
          <w:tcPr>
            <w:tcW w:w="1919" w:type="dxa"/>
            <w:shd w:val="clear" w:color="auto" w:fill="auto"/>
          </w:tcPr>
          <w:p w:rsidRPr="001641DC" w:rsidR="001641DC" w:rsidP="00634705" w:rsidRDefault="001641DC" w14:paraId="6AD2D1AA" w14:textId="77777777">
            <w:pPr>
              <w:ind w:left="0"/>
            </w:pPr>
            <w:r w:rsidRPr="001641DC">
              <w:t>Version</w:t>
            </w:r>
          </w:p>
        </w:tc>
        <w:tc>
          <w:tcPr>
            <w:tcW w:w="2804" w:type="dxa"/>
            <w:shd w:val="clear" w:color="auto" w:fill="auto"/>
          </w:tcPr>
          <w:p w:rsidRPr="001641DC" w:rsidR="001641DC" w:rsidP="00634705" w:rsidRDefault="00A81408" w14:paraId="34C26863" w14:textId="77DD25AF">
            <w:pPr>
              <w:ind w:left="0"/>
            </w:pPr>
            <w:r>
              <w:t>0.</w:t>
            </w:r>
            <w:r w:rsidR="0008777B">
              <w:t>2</w:t>
            </w:r>
          </w:p>
        </w:tc>
      </w:tr>
    </w:tbl>
    <w:p w:rsidR="001641DC" w:rsidP="00C1179A" w:rsidRDefault="001641DC" w14:paraId="17449DB0" w14:textId="77777777">
      <w:pPr>
        <w:ind w:left="0"/>
      </w:pPr>
    </w:p>
    <w:p w:rsidR="001641DC" w:rsidP="00C1179A" w:rsidRDefault="001641DC" w14:paraId="3E62360A" w14:textId="77777777">
      <w:pPr>
        <w:ind w:left="0"/>
      </w:pPr>
    </w:p>
    <w:p w:rsidR="001641DC" w:rsidP="00C1179A" w:rsidRDefault="001641DC" w14:paraId="58BFF3F3" w14:textId="77777777">
      <w:pPr>
        <w:ind w:left="0"/>
      </w:pPr>
    </w:p>
    <w:p w:rsidR="001641DC" w:rsidP="00C1179A" w:rsidRDefault="001641DC" w14:paraId="56FE94B5" w14:textId="77777777">
      <w:pPr>
        <w:ind w:left="0"/>
      </w:pPr>
    </w:p>
    <w:p w:rsidR="001641DC" w:rsidP="00C1179A" w:rsidRDefault="001641DC" w14:paraId="7F9BBF03" w14:textId="77777777">
      <w:pPr>
        <w:ind w:left="0"/>
      </w:pPr>
    </w:p>
    <w:p w:rsidR="001641DC" w:rsidP="00C1179A" w:rsidRDefault="001641DC" w14:paraId="14FBDF70" w14:textId="77777777">
      <w:pPr>
        <w:ind w:left="0"/>
      </w:pPr>
    </w:p>
    <w:p w:rsidR="001641DC" w:rsidP="00C1179A" w:rsidRDefault="001641DC" w14:paraId="1DB77D38" w14:textId="77777777">
      <w:pPr>
        <w:ind w:left="0"/>
      </w:pPr>
    </w:p>
    <w:p w:rsidR="001641DC" w:rsidP="00C1179A" w:rsidRDefault="001641DC" w14:paraId="234B834B" w14:textId="77777777">
      <w:pPr>
        <w:ind w:left="0"/>
      </w:pPr>
    </w:p>
    <w:p w:rsidR="001641DC" w:rsidP="00C1179A" w:rsidRDefault="001641DC" w14:paraId="22F8A5B2" w14:textId="77777777">
      <w:pPr>
        <w:ind w:left="0"/>
      </w:pPr>
    </w:p>
    <w:p w:rsidR="001641DC" w:rsidP="00C1179A" w:rsidRDefault="001641DC" w14:paraId="37F96226" w14:textId="77777777">
      <w:pPr>
        <w:ind w:left="0"/>
      </w:pPr>
    </w:p>
    <w:p w:rsidR="004316F4" w:rsidP="00C1179A" w:rsidRDefault="004316F4" w14:paraId="5FC8BB52" w14:textId="6E2D8648">
      <w:pPr>
        <w:ind w:left="0"/>
        <w:rPr>
          <w:b/>
        </w:rPr>
      </w:pPr>
    </w:p>
    <w:p w:rsidR="007D4B32" w:rsidP="00C1179A" w:rsidRDefault="007D4B32" w14:paraId="63855D4F" w14:textId="0E5981EF">
      <w:pPr>
        <w:ind w:left="0"/>
        <w:rPr>
          <w:b/>
        </w:rPr>
      </w:pPr>
    </w:p>
    <w:p w:rsidR="007D4B32" w:rsidP="00C1179A" w:rsidRDefault="007D4B32" w14:paraId="1ADA6653" w14:textId="77777777">
      <w:pPr>
        <w:ind w:left="0"/>
      </w:pPr>
    </w:p>
    <w:p w:rsidRPr="004316F4" w:rsidR="004316F4" w:rsidP="004316F4" w:rsidRDefault="004316F4" w14:paraId="32C70F55" w14:textId="77777777">
      <w:pPr>
        <w:ind w:left="0"/>
        <w:rPr>
          <w:lang w:val="en-CA"/>
        </w:rPr>
      </w:pPr>
      <w:r w:rsidRPr="006B05A2">
        <w:rPr>
          <w:b/>
          <w:bCs/>
          <w:lang w:val="en-CA"/>
        </w:rPr>
        <w:t>Statement of Confidentiality</w:t>
      </w:r>
      <w:r w:rsidRPr="004316F4">
        <w:rPr>
          <w:lang w:val="en-CA"/>
        </w:rPr>
        <w:t xml:space="preserve">: This </w:t>
      </w:r>
      <w:r w:rsidR="00F44445">
        <w:rPr>
          <w:lang w:val="en-CA"/>
        </w:rPr>
        <w:t>document</w:t>
      </w:r>
      <w:r w:rsidRPr="004316F4">
        <w:rPr>
          <w:lang w:val="en-CA"/>
        </w:rPr>
        <w:t xml:space="preserve"> and supporting materials contain confidential and proprietary business information of </w:t>
      </w:r>
      <w:r w:rsidR="0053311D">
        <w:rPr>
          <w:lang w:val="en-CA"/>
        </w:rPr>
        <w:t>Cognixion</w:t>
      </w:r>
      <w:r w:rsidRPr="004316F4">
        <w:rPr>
          <w:lang w:val="en-CA"/>
        </w:rPr>
        <w:t xml:space="preserve">. These materials </w:t>
      </w:r>
      <w:r w:rsidR="00F44445">
        <w:rPr>
          <w:lang w:val="en-CA"/>
        </w:rPr>
        <w:t>ma</w:t>
      </w:r>
      <w:r w:rsidRPr="004316F4">
        <w:rPr>
          <w:lang w:val="en-CA"/>
        </w:rPr>
        <w:t>y be printed or copie</w:t>
      </w:r>
      <w:r w:rsidR="0053311D">
        <w:rPr>
          <w:lang w:val="en-CA"/>
        </w:rPr>
        <w:t>d</w:t>
      </w:r>
      <w:r w:rsidRPr="004316F4">
        <w:rPr>
          <w:lang w:val="en-CA"/>
        </w:rPr>
        <w:t xml:space="preserve"> for internal use, but are not to be shared with other parties </w:t>
      </w:r>
      <w:r w:rsidR="0053311D">
        <w:rPr>
          <w:lang w:val="en-CA"/>
        </w:rPr>
        <w:t>without explicit permission.</w:t>
      </w:r>
    </w:p>
    <w:p w:rsidR="004316F4" w:rsidP="00C1179A" w:rsidRDefault="004316F4" w14:paraId="19A401DA" w14:textId="77777777">
      <w:pPr>
        <w:ind w:left="0"/>
      </w:pPr>
    </w:p>
    <w:p w:rsidR="003F19BD" w:rsidP="00C1179A" w:rsidRDefault="003F19BD" w14:paraId="43E7D718" w14:textId="77777777">
      <w:pPr>
        <w:ind w:left="0"/>
      </w:pPr>
      <w:r>
        <w:br w:type="page"/>
      </w:r>
    </w:p>
    <w:p w:rsidRPr="00242EDB" w:rsidR="003F19BD" w:rsidP="00242EDB" w:rsidRDefault="003F19BD" w14:paraId="303397D3" w14:textId="77777777">
      <w:pPr>
        <w:ind w:left="0"/>
        <w:jc w:val="center"/>
        <w:rPr>
          <w:b/>
          <w:sz w:val="24"/>
          <w:szCs w:val="24"/>
        </w:rPr>
      </w:pPr>
      <w:r w:rsidRPr="00242EDB">
        <w:rPr>
          <w:b/>
          <w:sz w:val="24"/>
          <w:szCs w:val="24"/>
        </w:rPr>
        <w:lastRenderedPageBreak/>
        <w:t>Table of Contents</w:t>
      </w:r>
    </w:p>
    <w:p w:rsidR="00B954BA" w:rsidRDefault="003F19BD" w14:paraId="250CA37A" w14:textId="4FAA31C3">
      <w:pPr>
        <w:pStyle w:val="TOC1"/>
        <w:tabs>
          <w:tab w:val="left" w:pos="400"/>
          <w:tab w:val="right" w:leader="dot" w:pos="8630"/>
        </w:tabs>
        <w:rPr>
          <w:rFonts w:asciiTheme="minorHAnsi" w:hAnsiTheme="minorHAnsi" w:eastAsiaTheme="minorEastAsia" w:cstheme="minorBidi"/>
          <w:noProof/>
          <w:sz w:val="24"/>
          <w:szCs w:val="24"/>
          <w:lang w:val="en-CA"/>
        </w:rPr>
      </w:pPr>
      <w:r>
        <w:fldChar w:fldCharType="begin"/>
      </w:r>
      <w:r>
        <w:instrText xml:space="preserve"> TOC  \* MERGEFORMAT </w:instrText>
      </w:r>
      <w:r>
        <w:fldChar w:fldCharType="separate"/>
      </w:r>
      <w:r w:rsidR="00B954BA">
        <w:rPr>
          <w:noProof/>
        </w:rPr>
        <w:t>1</w:t>
      </w:r>
      <w:r w:rsidR="00B954BA">
        <w:rPr>
          <w:rFonts w:asciiTheme="minorHAnsi" w:hAnsiTheme="minorHAnsi" w:eastAsiaTheme="minorEastAsia" w:cstheme="minorBidi"/>
          <w:noProof/>
          <w:sz w:val="24"/>
          <w:szCs w:val="24"/>
          <w:lang w:val="en-CA"/>
        </w:rPr>
        <w:tab/>
      </w:r>
      <w:r w:rsidR="00B954BA">
        <w:rPr>
          <w:noProof/>
        </w:rPr>
        <w:t>Document Control</w:t>
      </w:r>
      <w:r w:rsidR="00B954BA">
        <w:rPr>
          <w:noProof/>
        </w:rPr>
        <w:tab/>
      </w:r>
      <w:r w:rsidR="00B954BA">
        <w:rPr>
          <w:noProof/>
        </w:rPr>
        <w:fldChar w:fldCharType="begin"/>
      </w:r>
      <w:r w:rsidR="00B954BA">
        <w:rPr>
          <w:noProof/>
        </w:rPr>
        <w:instrText xml:space="preserve"> PAGEREF _Toc98171886 \h </w:instrText>
      </w:r>
      <w:r w:rsidR="00B954BA">
        <w:rPr>
          <w:noProof/>
        </w:rPr>
      </w:r>
      <w:r w:rsidR="00B954BA">
        <w:rPr>
          <w:noProof/>
        </w:rPr>
        <w:fldChar w:fldCharType="separate"/>
      </w:r>
      <w:r w:rsidR="00B954BA">
        <w:rPr>
          <w:noProof/>
        </w:rPr>
        <w:t>3</w:t>
      </w:r>
      <w:r w:rsidR="00B954BA">
        <w:rPr>
          <w:noProof/>
        </w:rPr>
        <w:fldChar w:fldCharType="end"/>
      </w:r>
    </w:p>
    <w:p w:rsidR="00B954BA" w:rsidRDefault="00B954BA" w14:paraId="70E85376" w14:textId="3F656A91">
      <w:pPr>
        <w:pStyle w:val="TOC2"/>
        <w:tabs>
          <w:tab w:val="left" w:pos="960"/>
          <w:tab w:val="right" w:leader="dot" w:pos="8630"/>
        </w:tabs>
        <w:rPr>
          <w:rFonts w:asciiTheme="minorHAnsi" w:hAnsiTheme="minorHAnsi" w:eastAsiaTheme="minorEastAsia" w:cstheme="minorBidi"/>
          <w:noProof/>
          <w:sz w:val="24"/>
          <w:szCs w:val="24"/>
          <w:lang w:val="en-CA"/>
        </w:rPr>
      </w:pPr>
      <w:r>
        <w:rPr>
          <w:noProof/>
        </w:rPr>
        <w:t>1.1</w:t>
      </w:r>
      <w:r>
        <w:rPr>
          <w:rFonts w:asciiTheme="minorHAnsi" w:hAnsiTheme="minorHAnsi" w:eastAsiaTheme="minorEastAsia" w:cstheme="minorBidi"/>
          <w:noProof/>
          <w:sz w:val="24"/>
          <w:szCs w:val="24"/>
          <w:lang w:val="en-CA"/>
        </w:rPr>
        <w:tab/>
      </w:r>
      <w:r>
        <w:rPr>
          <w:noProof/>
        </w:rPr>
        <w:t>Audience</w:t>
      </w:r>
      <w:r>
        <w:rPr>
          <w:noProof/>
        </w:rPr>
        <w:tab/>
      </w:r>
      <w:r>
        <w:rPr>
          <w:noProof/>
        </w:rPr>
        <w:fldChar w:fldCharType="begin"/>
      </w:r>
      <w:r>
        <w:rPr>
          <w:noProof/>
        </w:rPr>
        <w:instrText xml:space="preserve"> PAGEREF _Toc98171887 \h </w:instrText>
      </w:r>
      <w:r>
        <w:rPr>
          <w:noProof/>
        </w:rPr>
      </w:r>
      <w:r>
        <w:rPr>
          <w:noProof/>
        </w:rPr>
        <w:fldChar w:fldCharType="separate"/>
      </w:r>
      <w:r>
        <w:rPr>
          <w:noProof/>
        </w:rPr>
        <w:t>3</w:t>
      </w:r>
      <w:r>
        <w:rPr>
          <w:noProof/>
        </w:rPr>
        <w:fldChar w:fldCharType="end"/>
      </w:r>
    </w:p>
    <w:p w:rsidR="00B954BA" w:rsidRDefault="00B954BA" w14:paraId="1BD6D566" w14:textId="50A48BA9">
      <w:pPr>
        <w:pStyle w:val="TOC2"/>
        <w:tabs>
          <w:tab w:val="left" w:pos="960"/>
          <w:tab w:val="right" w:leader="dot" w:pos="8630"/>
        </w:tabs>
        <w:rPr>
          <w:rFonts w:asciiTheme="minorHAnsi" w:hAnsiTheme="minorHAnsi" w:eastAsiaTheme="minorEastAsia" w:cstheme="minorBidi"/>
          <w:noProof/>
          <w:sz w:val="24"/>
          <w:szCs w:val="24"/>
          <w:lang w:val="en-CA"/>
        </w:rPr>
      </w:pPr>
      <w:r>
        <w:rPr>
          <w:noProof/>
        </w:rPr>
        <w:t>1.2</w:t>
      </w:r>
      <w:r>
        <w:rPr>
          <w:rFonts w:asciiTheme="minorHAnsi" w:hAnsiTheme="minorHAnsi" w:eastAsiaTheme="minorEastAsia" w:cstheme="minorBidi"/>
          <w:noProof/>
          <w:sz w:val="24"/>
          <w:szCs w:val="24"/>
          <w:lang w:val="en-CA"/>
        </w:rPr>
        <w:tab/>
      </w:r>
      <w:r>
        <w:rPr>
          <w:noProof/>
        </w:rPr>
        <w:t>Glossary</w:t>
      </w:r>
      <w:r>
        <w:rPr>
          <w:noProof/>
        </w:rPr>
        <w:tab/>
      </w:r>
      <w:r>
        <w:rPr>
          <w:noProof/>
        </w:rPr>
        <w:fldChar w:fldCharType="begin"/>
      </w:r>
      <w:r>
        <w:rPr>
          <w:noProof/>
        </w:rPr>
        <w:instrText xml:space="preserve"> PAGEREF _Toc98171888 \h </w:instrText>
      </w:r>
      <w:r>
        <w:rPr>
          <w:noProof/>
        </w:rPr>
      </w:r>
      <w:r>
        <w:rPr>
          <w:noProof/>
        </w:rPr>
        <w:fldChar w:fldCharType="separate"/>
      </w:r>
      <w:r>
        <w:rPr>
          <w:noProof/>
        </w:rPr>
        <w:t>3</w:t>
      </w:r>
      <w:r>
        <w:rPr>
          <w:noProof/>
        </w:rPr>
        <w:fldChar w:fldCharType="end"/>
      </w:r>
    </w:p>
    <w:p w:rsidR="00B954BA" w:rsidRDefault="00B954BA" w14:paraId="1BC56387" w14:textId="744FA0B9">
      <w:pPr>
        <w:pStyle w:val="TOC1"/>
        <w:tabs>
          <w:tab w:val="left" w:pos="400"/>
          <w:tab w:val="right" w:leader="dot" w:pos="8630"/>
        </w:tabs>
        <w:rPr>
          <w:rFonts w:asciiTheme="minorHAnsi" w:hAnsiTheme="minorHAnsi" w:eastAsiaTheme="minorEastAsia" w:cstheme="minorBidi"/>
          <w:noProof/>
          <w:sz w:val="24"/>
          <w:szCs w:val="24"/>
          <w:lang w:val="en-CA"/>
        </w:rPr>
      </w:pPr>
      <w:r>
        <w:rPr>
          <w:noProof/>
        </w:rPr>
        <w:t>2</w:t>
      </w:r>
      <w:r>
        <w:rPr>
          <w:rFonts w:asciiTheme="minorHAnsi" w:hAnsiTheme="minorHAnsi" w:eastAsiaTheme="minorEastAsia" w:cstheme="minorBidi"/>
          <w:noProof/>
          <w:sz w:val="24"/>
          <w:szCs w:val="24"/>
          <w:lang w:val="en-CA"/>
        </w:rPr>
        <w:tab/>
      </w:r>
      <w:r>
        <w:rPr>
          <w:noProof/>
        </w:rPr>
        <w:t>Introduction</w:t>
      </w:r>
      <w:r>
        <w:rPr>
          <w:noProof/>
        </w:rPr>
        <w:tab/>
      </w:r>
      <w:r>
        <w:rPr>
          <w:noProof/>
        </w:rPr>
        <w:fldChar w:fldCharType="begin"/>
      </w:r>
      <w:r>
        <w:rPr>
          <w:noProof/>
        </w:rPr>
        <w:instrText xml:space="preserve"> PAGEREF _Toc98171889 \h </w:instrText>
      </w:r>
      <w:r>
        <w:rPr>
          <w:noProof/>
        </w:rPr>
      </w:r>
      <w:r>
        <w:rPr>
          <w:noProof/>
        </w:rPr>
        <w:fldChar w:fldCharType="separate"/>
      </w:r>
      <w:r>
        <w:rPr>
          <w:noProof/>
        </w:rPr>
        <w:t>5</w:t>
      </w:r>
      <w:r>
        <w:rPr>
          <w:noProof/>
        </w:rPr>
        <w:fldChar w:fldCharType="end"/>
      </w:r>
    </w:p>
    <w:p w:rsidR="00B954BA" w:rsidRDefault="00B954BA" w14:paraId="7E87F1BB" w14:textId="1FFEB7D0">
      <w:pPr>
        <w:pStyle w:val="TOC1"/>
        <w:tabs>
          <w:tab w:val="left" w:pos="400"/>
          <w:tab w:val="right" w:leader="dot" w:pos="8630"/>
        </w:tabs>
        <w:rPr>
          <w:rFonts w:asciiTheme="minorHAnsi" w:hAnsiTheme="minorHAnsi" w:eastAsiaTheme="minorEastAsia" w:cstheme="minorBidi"/>
          <w:noProof/>
          <w:sz w:val="24"/>
          <w:szCs w:val="24"/>
          <w:lang w:val="en-CA"/>
        </w:rPr>
      </w:pPr>
      <w:r>
        <w:rPr>
          <w:noProof/>
        </w:rPr>
        <w:t>3</w:t>
      </w:r>
      <w:r>
        <w:rPr>
          <w:rFonts w:asciiTheme="minorHAnsi" w:hAnsiTheme="minorHAnsi" w:eastAsiaTheme="minorEastAsia" w:cstheme="minorBidi"/>
          <w:noProof/>
          <w:sz w:val="24"/>
          <w:szCs w:val="24"/>
          <w:lang w:val="en-CA"/>
        </w:rPr>
        <w:tab/>
      </w:r>
      <w:r>
        <w:rPr>
          <w:noProof/>
        </w:rPr>
        <w:t>Requirements</w:t>
      </w:r>
      <w:r>
        <w:rPr>
          <w:noProof/>
        </w:rPr>
        <w:tab/>
      </w:r>
      <w:r>
        <w:rPr>
          <w:noProof/>
        </w:rPr>
        <w:fldChar w:fldCharType="begin"/>
      </w:r>
      <w:r>
        <w:rPr>
          <w:noProof/>
        </w:rPr>
        <w:instrText xml:space="preserve"> PAGEREF _Toc98171890 \h </w:instrText>
      </w:r>
      <w:r>
        <w:rPr>
          <w:noProof/>
        </w:rPr>
      </w:r>
      <w:r>
        <w:rPr>
          <w:noProof/>
        </w:rPr>
        <w:fldChar w:fldCharType="separate"/>
      </w:r>
      <w:r>
        <w:rPr>
          <w:noProof/>
        </w:rPr>
        <w:t>5</w:t>
      </w:r>
      <w:r>
        <w:rPr>
          <w:noProof/>
        </w:rPr>
        <w:fldChar w:fldCharType="end"/>
      </w:r>
    </w:p>
    <w:p w:rsidR="00B954BA" w:rsidRDefault="00B954BA" w14:paraId="40517BE9" w14:textId="5FF4BC9B">
      <w:pPr>
        <w:pStyle w:val="TOC2"/>
        <w:tabs>
          <w:tab w:val="left" w:pos="960"/>
          <w:tab w:val="right" w:leader="dot" w:pos="8630"/>
        </w:tabs>
        <w:rPr>
          <w:rFonts w:asciiTheme="minorHAnsi" w:hAnsiTheme="minorHAnsi" w:eastAsiaTheme="minorEastAsia" w:cstheme="minorBidi"/>
          <w:noProof/>
          <w:sz w:val="24"/>
          <w:szCs w:val="24"/>
          <w:lang w:val="en-CA"/>
        </w:rPr>
      </w:pPr>
      <w:r>
        <w:rPr>
          <w:noProof/>
        </w:rPr>
        <w:t>3.1</w:t>
      </w:r>
      <w:r>
        <w:rPr>
          <w:rFonts w:asciiTheme="minorHAnsi" w:hAnsiTheme="minorHAnsi" w:eastAsiaTheme="minorEastAsia" w:cstheme="minorBidi"/>
          <w:noProof/>
          <w:sz w:val="24"/>
          <w:szCs w:val="24"/>
          <w:lang w:val="en-CA"/>
        </w:rPr>
        <w:tab/>
      </w:r>
      <w:r>
        <w:rPr>
          <w:noProof/>
        </w:rPr>
        <w:t>Business Objectives</w:t>
      </w:r>
      <w:r>
        <w:rPr>
          <w:noProof/>
        </w:rPr>
        <w:tab/>
      </w:r>
      <w:r>
        <w:rPr>
          <w:noProof/>
        </w:rPr>
        <w:fldChar w:fldCharType="begin"/>
      </w:r>
      <w:r>
        <w:rPr>
          <w:noProof/>
        </w:rPr>
        <w:instrText xml:space="preserve"> PAGEREF _Toc98171891 \h </w:instrText>
      </w:r>
      <w:r>
        <w:rPr>
          <w:noProof/>
        </w:rPr>
      </w:r>
      <w:r>
        <w:rPr>
          <w:noProof/>
        </w:rPr>
        <w:fldChar w:fldCharType="separate"/>
      </w:r>
      <w:r>
        <w:rPr>
          <w:noProof/>
        </w:rPr>
        <w:t>5</w:t>
      </w:r>
      <w:r>
        <w:rPr>
          <w:noProof/>
        </w:rPr>
        <w:fldChar w:fldCharType="end"/>
      </w:r>
    </w:p>
    <w:p w:rsidR="00B954BA" w:rsidRDefault="00B954BA" w14:paraId="110B5F8E" w14:textId="10A0BF0D">
      <w:pPr>
        <w:pStyle w:val="TOC2"/>
        <w:tabs>
          <w:tab w:val="left" w:pos="960"/>
          <w:tab w:val="right" w:leader="dot" w:pos="8630"/>
        </w:tabs>
        <w:rPr>
          <w:rFonts w:asciiTheme="minorHAnsi" w:hAnsiTheme="minorHAnsi" w:eastAsiaTheme="minorEastAsia" w:cstheme="minorBidi"/>
          <w:noProof/>
          <w:sz w:val="24"/>
          <w:szCs w:val="24"/>
          <w:lang w:val="en-CA"/>
        </w:rPr>
      </w:pPr>
      <w:r>
        <w:rPr>
          <w:noProof/>
        </w:rPr>
        <w:t>3.2</w:t>
      </w:r>
      <w:r>
        <w:rPr>
          <w:rFonts w:asciiTheme="minorHAnsi" w:hAnsiTheme="minorHAnsi" w:eastAsiaTheme="minorEastAsia" w:cstheme="minorBidi"/>
          <w:noProof/>
          <w:sz w:val="24"/>
          <w:szCs w:val="24"/>
          <w:lang w:val="en-CA"/>
        </w:rPr>
        <w:tab/>
      </w:r>
      <w:r>
        <w:rPr>
          <w:noProof/>
        </w:rPr>
        <w:t>Requirements covered</w:t>
      </w:r>
      <w:r>
        <w:rPr>
          <w:noProof/>
        </w:rPr>
        <w:tab/>
      </w:r>
      <w:r>
        <w:rPr>
          <w:noProof/>
        </w:rPr>
        <w:fldChar w:fldCharType="begin"/>
      </w:r>
      <w:r>
        <w:rPr>
          <w:noProof/>
        </w:rPr>
        <w:instrText xml:space="preserve"> PAGEREF _Toc98171892 \h </w:instrText>
      </w:r>
      <w:r>
        <w:rPr>
          <w:noProof/>
        </w:rPr>
      </w:r>
      <w:r>
        <w:rPr>
          <w:noProof/>
        </w:rPr>
        <w:fldChar w:fldCharType="separate"/>
      </w:r>
      <w:r>
        <w:rPr>
          <w:noProof/>
        </w:rPr>
        <w:t>5</w:t>
      </w:r>
      <w:r>
        <w:rPr>
          <w:noProof/>
        </w:rPr>
        <w:fldChar w:fldCharType="end"/>
      </w:r>
    </w:p>
    <w:p w:rsidR="00B954BA" w:rsidRDefault="00B954BA" w14:paraId="7C5D901E" w14:textId="4518FF84">
      <w:pPr>
        <w:pStyle w:val="TOC2"/>
        <w:tabs>
          <w:tab w:val="left" w:pos="960"/>
          <w:tab w:val="right" w:leader="dot" w:pos="8630"/>
        </w:tabs>
        <w:rPr>
          <w:rFonts w:asciiTheme="minorHAnsi" w:hAnsiTheme="minorHAnsi" w:eastAsiaTheme="minorEastAsia" w:cstheme="minorBidi"/>
          <w:noProof/>
          <w:sz w:val="24"/>
          <w:szCs w:val="24"/>
          <w:lang w:val="en-CA"/>
        </w:rPr>
      </w:pPr>
      <w:r>
        <w:rPr>
          <w:noProof/>
        </w:rPr>
        <w:t>3.3</w:t>
      </w:r>
      <w:r>
        <w:rPr>
          <w:rFonts w:asciiTheme="minorHAnsi" w:hAnsiTheme="minorHAnsi" w:eastAsiaTheme="minorEastAsia" w:cstheme="minorBidi"/>
          <w:noProof/>
          <w:sz w:val="24"/>
          <w:szCs w:val="24"/>
          <w:lang w:val="en-CA"/>
        </w:rPr>
        <w:tab/>
      </w:r>
      <w:r>
        <w:rPr>
          <w:noProof/>
        </w:rPr>
        <w:t>Non-requirements</w:t>
      </w:r>
      <w:r>
        <w:rPr>
          <w:noProof/>
        </w:rPr>
        <w:tab/>
      </w:r>
      <w:r>
        <w:rPr>
          <w:noProof/>
        </w:rPr>
        <w:fldChar w:fldCharType="begin"/>
      </w:r>
      <w:r>
        <w:rPr>
          <w:noProof/>
        </w:rPr>
        <w:instrText xml:space="preserve"> PAGEREF _Toc98171893 \h </w:instrText>
      </w:r>
      <w:r>
        <w:rPr>
          <w:noProof/>
        </w:rPr>
      </w:r>
      <w:r>
        <w:rPr>
          <w:noProof/>
        </w:rPr>
        <w:fldChar w:fldCharType="separate"/>
      </w:r>
      <w:r>
        <w:rPr>
          <w:noProof/>
        </w:rPr>
        <w:t>6</w:t>
      </w:r>
      <w:r>
        <w:rPr>
          <w:noProof/>
        </w:rPr>
        <w:fldChar w:fldCharType="end"/>
      </w:r>
    </w:p>
    <w:p w:rsidR="00B954BA" w:rsidRDefault="00B954BA" w14:paraId="2C6EBE51" w14:textId="1C51639C">
      <w:pPr>
        <w:pStyle w:val="TOC1"/>
        <w:tabs>
          <w:tab w:val="left" w:pos="400"/>
          <w:tab w:val="right" w:leader="dot" w:pos="8630"/>
        </w:tabs>
        <w:rPr>
          <w:rFonts w:asciiTheme="minorHAnsi" w:hAnsiTheme="minorHAnsi" w:eastAsiaTheme="minorEastAsia" w:cstheme="minorBidi"/>
          <w:noProof/>
          <w:sz w:val="24"/>
          <w:szCs w:val="24"/>
          <w:lang w:val="en-CA"/>
        </w:rPr>
      </w:pPr>
      <w:r>
        <w:rPr>
          <w:noProof/>
        </w:rPr>
        <w:t>4</w:t>
      </w:r>
      <w:r>
        <w:rPr>
          <w:rFonts w:asciiTheme="minorHAnsi" w:hAnsiTheme="minorHAnsi" w:eastAsiaTheme="minorEastAsia" w:cstheme="minorBidi"/>
          <w:noProof/>
          <w:sz w:val="24"/>
          <w:szCs w:val="24"/>
          <w:lang w:val="en-CA"/>
        </w:rPr>
        <w:tab/>
      </w:r>
      <w:r>
        <w:rPr>
          <w:noProof/>
        </w:rPr>
        <w:t>Literature Review</w:t>
      </w:r>
      <w:r>
        <w:rPr>
          <w:noProof/>
        </w:rPr>
        <w:tab/>
      </w:r>
      <w:r>
        <w:rPr>
          <w:noProof/>
        </w:rPr>
        <w:fldChar w:fldCharType="begin"/>
      </w:r>
      <w:r>
        <w:rPr>
          <w:noProof/>
        </w:rPr>
        <w:instrText xml:space="preserve"> PAGEREF _Toc98171894 \h </w:instrText>
      </w:r>
      <w:r>
        <w:rPr>
          <w:noProof/>
        </w:rPr>
      </w:r>
      <w:r>
        <w:rPr>
          <w:noProof/>
        </w:rPr>
        <w:fldChar w:fldCharType="separate"/>
      </w:r>
      <w:r>
        <w:rPr>
          <w:noProof/>
        </w:rPr>
        <w:t>7</w:t>
      </w:r>
      <w:r>
        <w:rPr>
          <w:noProof/>
        </w:rPr>
        <w:fldChar w:fldCharType="end"/>
      </w:r>
    </w:p>
    <w:p w:rsidR="00B954BA" w:rsidRDefault="00B954BA" w14:paraId="2F88072A" w14:textId="49F40477">
      <w:pPr>
        <w:pStyle w:val="TOC1"/>
        <w:tabs>
          <w:tab w:val="left" w:pos="400"/>
          <w:tab w:val="right" w:leader="dot" w:pos="8630"/>
        </w:tabs>
        <w:rPr>
          <w:rFonts w:asciiTheme="minorHAnsi" w:hAnsiTheme="minorHAnsi" w:eastAsiaTheme="minorEastAsia" w:cstheme="minorBidi"/>
          <w:noProof/>
          <w:sz w:val="24"/>
          <w:szCs w:val="24"/>
          <w:lang w:val="en-CA"/>
        </w:rPr>
      </w:pPr>
      <w:r>
        <w:rPr>
          <w:noProof/>
        </w:rPr>
        <w:t>5</w:t>
      </w:r>
      <w:r>
        <w:rPr>
          <w:rFonts w:asciiTheme="minorHAnsi" w:hAnsiTheme="minorHAnsi" w:eastAsiaTheme="minorEastAsia" w:cstheme="minorBidi"/>
          <w:noProof/>
          <w:sz w:val="24"/>
          <w:szCs w:val="24"/>
          <w:lang w:val="en-CA"/>
        </w:rPr>
        <w:tab/>
      </w:r>
      <w:r>
        <w:rPr>
          <w:noProof/>
        </w:rPr>
        <w:t>Assessment Overview</w:t>
      </w:r>
      <w:r>
        <w:rPr>
          <w:noProof/>
        </w:rPr>
        <w:tab/>
      </w:r>
      <w:r>
        <w:rPr>
          <w:noProof/>
        </w:rPr>
        <w:fldChar w:fldCharType="begin"/>
      </w:r>
      <w:r>
        <w:rPr>
          <w:noProof/>
        </w:rPr>
        <w:instrText xml:space="preserve"> PAGEREF _Toc98171895 \h </w:instrText>
      </w:r>
      <w:r>
        <w:rPr>
          <w:noProof/>
        </w:rPr>
      </w:r>
      <w:r>
        <w:rPr>
          <w:noProof/>
        </w:rPr>
        <w:fldChar w:fldCharType="separate"/>
      </w:r>
      <w:r>
        <w:rPr>
          <w:noProof/>
        </w:rPr>
        <w:t>9</w:t>
      </w:r>
      <w:r>
        <w:rPr>
          <w:noProof/>
        </w:rPr>
        <w:fldChar w:fldCharType="end"/>
      </w:r>
    </w:p>
    <w:p w:rsidR="00B954BA" w:rsidRDefault="00B954BA" w14:paraId="108792A7" w14:textId="5468EE70">
      <w:pPr>
        <w:pStyle w:val="TOC2"/>
        <w:tabs>
          <w:tab w:val="left" w:pos="960"/>
          <w:tab w:val="right" w:leader="dot" w:pos="8630"/>
        </w:tabs>
        <w:rPr>
          <w:rFonts w:asciiTheme="minorHAnsi" w:hAnsiTheme="minorHAnsi" w:eastAsiaTheme="minorEastAsia" w:cstheme="minorBidi"/>
          <w:noProof/>
          <w:sz w:val="24"/>
          <w:szCs w:val="24"/>
          <w:lang w:val="en-CA"/>
        </w:rPr>
      </w:pPr>
      <w:r>
        <w:rPr>
          <w:noProof/>
        </w:rPr>
        <w:t>5.1</w:t>
      </w:r>
      <w:r>
        <w:rPr>
          <w:rFonts w:asciiTheme="minorHAnsi" w:hAnsiTheme="minorHAnsi" w:eastAsiaTheme="minorEastAsia" w:cstheme="minorBidi"/>
          <w:noProof/>
          <w:sz w:val="24"/>
          <w:szCs w:val="24"/>
          <w:lang w:val="en-CA"/>
        </w:rPr>
        <w:tab/>
      </w:r>
      <w:r>
        <w:rPr>
          <w:noProof/>
        </w:rPr>
        <w:t>Metrics for Assessment</w:t>
      </w:r>
      <w:r>
        <w:rPr>
          <w:noProof/>
        </w:rPr>
        <w:tab/>
      </w:r>
      <w:r>
        <w:rPr>
          <w:noProof/>
        </w:rPr>
        <w:fldChar w:fldCharType="begin"/>
      </w:r>
      <w:r>
        <w:rPr>
          <w:noProof/>
        </w:rPr>
        <w:instrText xml:space="preserve"> PAGEREF _Toc98171896 \h </w:instrText>
      </w:r>
      <w:r>
        <w:rPr>
          <w:noProof/>
        </w:rPr>
      </w:r>
      <w:r>
        <w:rPr>
          <w:noProof/>
        </w:rPr>
        <w:fldChar w:fldCharType="separate"/>
      </w:r>
      <w:r>
        <w:rPr>
          <w:noProof/>
        </w:rPr>
        <w:t>9</w:t>
      </w:r>
      <w:r>
        <w:rPr>
          <w:noProof/>
        </w:rPr>
        <w:fldChar w:fldCharType="end"/>
      </w:r>
    </w:p>
    <w:p w:rsidR="00B954BA" w:rsidRDefault="00B954BA" w14:paraId="3C11D394" w14:textId="3030E856">
      <w:pPr>
        <w:pStyle w:val="TOC2"/>
        <w:tabs>
          <w:tab w:val="left" w:pos="960"/>
          <w:tab w:val="right" w:leader="dot" w:pos="8630"/>
        </w:tabs>
        <w:rPr>
          <w:rFonts w:asciiTheme="minorHAnsi" w:hAnsiTheme="minorHAnsi" w:eastAsiaTheme="minorEastAsia" w:cstheme="minorBidi"/>
          <w:noProof/>
          <w:sz w:val="24"/>
          <w:szCs w:val="24"/>
          <w:lang w:val="en-CA"/>
        </w:rPr>
      </w:pPr>
      <w:r>
        <w:rPr>
          <w:noProof/>
        </w:rPr>
        <w:t>5.2</w:t>
      </w:r>
      <w:r>
        <w:rPr>
          <w:rFonts w:asciiTheme="minorHAnsi" w:hAnsiTheme="minorHAnsi" w:eastAsiaTheme="minorEastAsia" w:cstheme="minorBidi"/>
          <w:noProof/>
          <w:sz w:val="24"/>
          <w:szCs w:val="24"/>
          <w:lang w:val="en-CA"/>
        </w:rPr>
        <w:tab/>
      </w:r>
      <w:r>
        <w:rPr>
          <w:noProof/>
        </w:rPr>
        <w:t>Overt Stimuli Assessment</w:t>
      </w:r>
      <w:r>
        <w:rPr>
          <w:noProof/>
        </w:rPr>
        <w:tab/>
      </w:r>
      <w:r>
        <w:rPr>
          <w:noProof/>
        </w:rPr>
        <w:fldChar w:fldCharType="begin"/>
      </w:r>
      <w:r>
        <w:rPr>
          <w:noProof/>
        </w:rPr>
        <w:instrText xml:space="preserve"> PAGEREF _Toc98171897 \h </w:instrText>
      </w:r>
      <w:r>
        <w:rPr>
          <w:noProof/>
        </w:rPr>
      </w:r>
      <w:r>
        <w:rPr>
          <w:noProof/>
        </w:rPr>
        <w:fldChar w:fldCharType="separate"/>
      </w:r>
      <w:r>
        <w:rPr>
          <w:noProof/>
        </w:rPr>
        <w:t>9</w:t>
      </w:r>
      <w:r>
        <w:rPr>
          <w:noProof/>
        </w:rPr>
        <w:fldChar w:fldCharType="end"/>
      </w:r>
    </w:p>
    <w:p w:rsidR="00B954BA" w:rsidRDefault="00B954BA" w14:paraId="12EEB67A" w14:textId="095ABE95">
      <w:pPr>
        <w:pStyle w:val="TOC3"/>
        <w:tabs>
          <w:tab w:val="left" w:pos="1200"/>
          <w:tab w:val="right" w:leader="dot" w:pos="8630"/>
        </w:tabs>
        <w:rPr>
          <w:rFonts w:asciiTheme="minorHAnsi" w:hAnsiTheme="minorHAnsi" w:eastAsiaTheme="minorEastAsia" w:cstheme="minorBidi"/>
          <w:noProof/>
          <w:sz w:val="24"/>
          <w:szCs w:val="24"/>
          <w:lang w:val="en-CA"/>
        </w:rPr>
      </w:pPr>
      <w:r>
        <w:rPr>
          <w:noProof/>
        </w:rPr>
        <w:t>5.2.1</w:t>
      </w:r>
      <w:r>
        <w:rPr>
          <w:rFonts w:asciiTheme="minorHAnsi" w:hAnsiTheme="minorHAnsi" w:eastAsiaTheme="minorEastAsia" w:cstheme="minorBidi"/>
          <w:noProof/>
          <w:sz w:val="24"/>
          <w:szCs w:val="24"/>
          <w:lang w:val="en-CA"/>
        </w:rPr>
        <w:tab/>
      </w:r>
      <w:r>
        <w:rPr>
          <w:noProof/>
        </w:rPr>
        <w:t>Front End Flow</w:t>
      </w:r>
      <w:r>
        <w:rPr>
          <w:noProof/>
        </w:rPr>
        <w:tab/>
      </w:r>
      <w:r>
        <w:rPr>
          <w:noProof/>
        </w:rPr>
        <w:fldChar w:fldCharType="begin"/>
      </w:r>
      <w:r>
        <w:rPr>
          <w:noProof/>
        </w:rPr>
        <w:instrText xml:space="preserve"> PAGEREF _Toc98171898 \h </w:instrText>
      </w:r>
      <w:r>
        <w:rPr>
          <w:noProof/>
        </w:rPr>
      </w:r>
      <w:r>
        <w:rPr>
          <w:noProof/>
        </w:rPr>
        <w:fldChar w:fldCharType="separate"/>
      </w:r>
      <w:r>
        <w:rPr>
          <w:noProof/>
        </w:rPr>
        <w:t>9</w:t>
      </w:r>
      <w:r>
        <w:rPr>
          <w:noProof/>
        </w:rPr>
        <w:fldChar w:fldCharType="end"/>
      </w:r>
    </w:p>
    <w:p w:rsidR="00B954BA" w:rsidRDefault="00B954BA" w14:paraId="6ADB1466" w14:textId="033AD5B3">
      <w:pPr>
        <w:pStyle w:val="TOC3"/>
        <w:tabs>
          <w:tab w:val="left" w:pos="1200"/>
          <w:tab w:val="right" w:leader="dot" w:pos="8630"/>
        </w:tabs>
        <w:rPr>
          <w:rFonts w:asciiTheme="minorHAnsi" w:hAnsiTheme="minorHAnsi" w:eastAsiaTheme="minorEastAsia" w:cstheme="minorBidi"/>
          <w:noProof/>
          <w:sz w:val="24"/>
          <w:szCs w:val="24"/>
          <w:lang w:val="en-CA"/>
        </w:rPr>
      </w:pPr>
      <w:r>
        <w:rPr>
          <w:noProof/>
        </w:rPr>
        <w:t>5.2.2</w:t>
      </w:r>
      <w:r>
        <w:rPr>
          <w:rFonts w:asciiTheme="minorHAnsi" w:hAnsiTheme="minorHAnsi" w:eastAsiaTheme="minorEastAsia" w:cstheme="minorBidi"/>
          <w:noProof/>
          <w:sz w:val="24"/>
          <w:szCs w:val="24"/>
          <w:lang w:val="en-CA"/>
        </w:rPr>
        <w:tab/>
      </w:r>
      <w:r>
        <w:rPr>
          <w:noProof/>
        </w:rPr>
        <w:t>Metrics</w:t>
      </w:r>
      <w:r>
        <w:rPr>
          <w:noProof/>
        </w:rPr>
        <w:tab/>
      </w:r>
      <w:r>
        <w:rPr>
          <w:noProof/>
        </w:rPr>
        <w:fldChar w:fldCharType="begin"/>
      </w:r>
      <w:r>
        <w:rPr>
          <w:noProof/>
        </w:rPr>
        <w:instrText xml:space="preserve"> PAGEREF _Toc98171899 \h </w:instrText>
      </w:r>
      <w:r>
        <w:rPr>
          <w:noProof/>
        </w:rPr>
      </w:r>
      <w:r>
        <w:rPr>
          <w:noProof/>
        </w:rPr>
        <w:fldChar w:fldCharType="separate"/>
      </w:r>
      <w:r>
        <w:rPr>
          <w:noProof/>
        </w:rPr>
        <w:t>10</w:t>
      </w:r>
      <w:r>
        <w:rPr>
          <w:noProof/>
        </w:rPr>
        <w:fldChar w:fldCharType="end"/>
      </w:r>
    </w:p>
    <w:p w:rsidR="00B954BA" w:rsidRDefault="00B954BA" w14:paraId="71AA8217" w14:textId="3D0BD72D">
      <w:pPr>
        <w:pStyle w:val="TOC3"/>
        <w:tabs>
          <w:tab w:val="left" w:pos="1200"/>
          <w:tab w:val="right" w:leader="dot" w:pos="8630"/>
        </w:tabs>
        <w:rPr>
          <w:rFonts w:asciiTheme="minorHAnsi" w:hAnsiTheme="minorHAnsi" w:eastAsiaTheme="minorEastAsia" w:cstheme="minorBidi"/>
          <w:noProof/>
          <w:sz w:val="24"/>
          <w:szCs w:val="24"/>
          <w:lang w:val="en-CA"/>
        </w:rPr>
      </w:pPr>
      <w:r>
        <w:rPr>
          <w:noProof/>
        </w:rPr>
        <w:t>5.2.3</w:t>
      </w:r>
      <w:r>
        <w:rPr>
          <w:rFonts w:asciiTheme="minorHAnsi" w:hAnsiTheme="minorHAnsi" w:eastAsiaTheme="minorEastAsia" w:cstheme="minorBidi"/>
          <w:noProof/>
          <w:sz w:val="24"/>
          <w:szCs w:val="24"/>
          <w:lang w:val="en-CA"/>
        </w:rPr>
        <w:tab/>
      </w:r>
      <w:r>
        <w:rPr>
          <w:noProof/>
        </w:rPr>
        <w:t>Success Criteria:</w:t>
      </w:r>
      <w:r>
        <w:rPr>
          <w:noProof/>
        </w:rPr>
        <w:tab/>
      </w:r>
      <w:r>
        <w:rPr>
          <w:noProof/>
        </w:rPr>
        <w:fldChar w:fldCharType="begin"/>
      </w:r>
      <w:r>
        <w:rPr>
          <w:noProof/>
        </w:rPr>
        <w:instrText xml:space="preserve"> PAGEREF _Toc98171900 \h </w:instrText>
      </w:r>
      <w:r>
        <w:rPr>
          <w:noProof/>
        </w:rPr>
      </w:r>
      <w:r>
        <w:rPr>
          <w:noProof/>
        </w:rPr>
        <w:fldChar w:fldCharType="separate"/>
      </w:r>
      <w:r>
        <w:rPr>
          <w:noProof/>
        </w:rPr>
        <w:t>10</w:t>
      </w:r>
      <w:r>
        <w:rPr>
          <w:noProof/>
        </w:rPr>
        <w:fldChar w:fldCharType="end"/>
      </w:r>
    </w:p>
    <w:p w:rsidR="00B954BA" w:rsidRDefault="00B954BA" w14:paraId="354DA212" w14:textId="18024CFC">
      <w:pPr>
        <w:pStyle w:val="TOC2"/>
        <w:tabs>
          <w:tab w:val="left" w:pos="960"/>
          <w:tab w:val="right" w:leader="dot" w:pos="8630"/>
        </w:tabs>
        <w:rPr>
          <w:rFonts w:asciiTheme="minorHAnsi" w:hAnsiTheme="minorHAnsi" w:eastAsiaTheme="minorEastAsia" w:cstheme="minorBidi"/>
          <w:noProof/>
          <w:sz w:val="24"/>
          <w:szCs w:val="24"/>
          <w:lang w:val="en-CA"/>
        </w:rPr>
      </w:pPr>
      <w:r>
        <w:rPr>
          <w:noProof/>
        </w:rPr>
        <w:t>5.3</w:t>
      </w:r>
      <w:r>
        <w:rPr>
          <w:rFonts w:asciiTheme="minorHAnsi" w:hAnsiTheme="minorHAnsi" w:eastAsiaTheme="minorEastAsia" w:cstheme="minorBidi"/>
          <w:noProof/>
          <w:sz w:val="24"/>
          <w:szCs w:val="24"/>
          <w:lang w:val="en-CA"/>
        </w:rPr>
        <w:tab/>
      </w:r>
      <w:r>
        <w:rPr>
          <w:noProof/>
        </w:rPr>
        <w:t>Covert Stimuli Assessment</w:t>
      </w:r>
      <w:r>
        <w:rPr>
          <w:noProof/>
        </w:rPr>
        <w:tab/>
      </w:r>
      <w:r>
        <w:rPr>
          <w:noProof/>
        </w:rPr>
        <w:fldChar w:fldCharType="begin"/>
      </w:r>
      <w:r>
        <w:rPr>
          <w:noProof/>
        </w:rPr>
        <w:instrText xml:space="preserve"> PAGEREF _Toc98171901 \h </w:instrText>
      </w:r>
      <w:r>
        <w:rPr>
          <w:noProof/>
        </w:rPr>
      </w:r>
      <w:r>
        <w:rPr>
          <w:noProof/>
        </w:rPr>
        <w:fldChar w:fldCharType="separate"/>
      </w:r>
      <w:r>
        <w:rPr>
          <w:noProof/>
        </w:rPr>
        <w:t>11</w:t>
      </w:r>
      <w:r>
        <w:rPr>
          <w:noProof/>
        </w:rPr>
        <w:fldChar w:fldCharType="end"/>
      </w:r>
    </w:p>
    <w:p w:rsidR="00B954BA" w:rsidRDefault="00B954BA" w14:paraId="7E4F4DCC" w14:textId="0D89B2A9">
      <w:pPr>
        <w:pStyle w:val="TOC3"/>
        <w:tabs>
          <w:tab w:val="left" w:pos="1200"/>
          <w:tab w:val="right" w:leader="dot" w:pos="8630"/>
        </w:tabs>
        <w:rPr>
          <w:rFonts w:asciiTheme="minorHAnsi" w:hAnsiTheme="minorHAnsi" w:eastAsiaTheme="minorEastAsia" w:cstheme="minorBidi"/>
          <w:noProof/>
          <w:sz w:val="24"/>
          <w:szCs w:val="24"/>
          <w:lang w:val="en-CA"/>
        </w:rPr>
      </w:pPr>
      <w:r>
        <w:rPr>
          <w:noProof/>
        </w:rPr>
        <w:t>5.3.1</w:t>
      </w:r>
      <w:r>
        <w:rPr>
          <w:rFonts w:asciiTheme="minorHAnsi" w:hAnsiTheme="minorHAnsi" w:eastAsiaTheme="minorEastAsia" w:cstheme="minorBidi"/>
          <w:noProof/>
          <w:sz w:val="24"/>
          <w:szCs w:val="24"/>
          <w:lang w:val="en-CA"/>
        </w:rPr>
        <w:tab/>
      </w:r>
      <w:r>
        <w:rPr>
          <w:noProof/>
        </w:rPr>
        <w:t>Front End Flow</w:t>
      </w:r>
      <w:r>
        <w:rPr>
          <w:noProof/>
        </w:rPr>
        <w:tab/>
      </w:r>
      <w:r>
        <w:rPr>
          <w:noProof/>
        </w:rPr>
        <w:fldChar w:fldCharType="begin"/>
      </w:r>
      <w:r>
        <w:rPr>
          <w:noProof/>
        </w:rPr>
        <w:instrText xml:space="preserve"> PAGEREF _Toc98171902 \h </w:instrText>
      </w:r>
      <w:r>
        <w:rPr>
          <w:noProof/>
        </w:rPr>
      </w:r>
      <w:r>
        <w:rPr>
          <w:noProof/>
        </w:rPr>
        <w:fldChar w:fldCharType="separate"/>
      </w:r>
      <w:r>
        <w:rPr>
          <w:noProof/>
        </w:rPr>
        <w:t>11</w:t>
      </w:r>
      <w:r>
        <w:rPr>
          <w:noProof/>
        </w:rPr>
        <w:fldChar w:fldCharType="end"/>
      </w:r>
    </w:p>
    <w:p w:rsidR="00B954BA" w:rsidRDefault="00B954BA" w14:paraId="43689354" w14:textId="4D2E4A51">
      <w:pPr>
        <w:pStyle w:val="TOC3"/>
        <w:tabs>
          <w:tab w:val="left" w:pos="1200"/>
          <w:tab w:val="right" w:leader="dot" w:pos="8630"/>
        </w:tabs>
        <w:rPr>
          <w:rFonts w:asciiTheme="minorHAnsi" w:hAnsiTheme="minorHAnsi" w:eastAsiaTheme="minorEastAsia" w:cstheme="minorBidi"/>
          <w:noProof/>
          <w:sz w:val="24"/>
          <w:szCs w:val="24"/>
          <w:lang w:val="en-CA"/>
        </w:rPr>
      </w:pPr>
      <w:r>
        <w:rPr>
          <w:noProof/>
        </w:rPr>
        <w:t>5.3.2</w:t>
      </w:r>
      <w:r>
        <w:rPr>
          <w:rFonts w:asciiTheme="minorHAnsi" w:hAnsiTheme="minorHAnsi" w:eastAsiaTheme="minorEastAsia" w:cstheme="minorBidi"/>
          <w:noProof/>
          <w:sz w:val="24"/>
          <w:szCs w:val="24"/>
          <w:lang w:val="en-CA"/>
        </w:rPr>
        <w:tab/>
      </w:r>
      <w:r>
        <w:rPr>
          <w:noProof/>
        </w:rPr>
        <w:t>Metrics</w:t>
      </w:r>
      <w:r>
        <w:rPr>
          <w:noProof/>
        </w:rPr>
        <w:tab/>
      </w:r>
      <w:r>
        <w:rPr>
          <w:noProof/>
        </w:rPr>
        <w:fldChar w:fldCharType="begin"/>
      </w:r>
      <w:r>
        <w:rPr>
          <w:noProof/>
        </w:rPr>
        <w:instrText xml:space="preserve"> PAGEREF _Toc98171903 \h </w:instrText>
      </w:r>
      <w:r>
        <w:rPr>
          <w:noProof/>
        </w:rPr>
      </w:r>
      <w:r>
        <w:rPr>
          <w:noProof/>
        </w:rPr>
        <w:fldChar w:fldCharType="separate"/>
      </w:r>
      <w:r>
        <w:rPr>
          <w:noProof/>
        </w:rPr>
        <w:t>11</w:t>
      </w:r>
      <w:r>
        <w:rPr>
          <w:noProof/>
        </w:rPr>
        <w:fldChar w:fldCharType="end"/>
      </w:r>
    </w:p>
    <w:p w:rsidR="00B954BA" w:rsidRDefault="00B954BA" w14:paraId="1DE8E00C" w14:textId="5FCC385D">
      <w:pPr>
        <w:pStyle w:val="TOC3"/>
        <w:tabs>
          <w:tab w:val="left" w:pos="1200"/>
          <w:tab w:val="right" w:leader="dot" w:pos="8630"/>
        </w:tabs>
        <w:rPr>
          <w:rFonts w:asciiTheme="minorHAnsi" w:hAnsiTheme="minorHAnsi" w:eastAsiaTheme="minorEastAsia" w:cstheme="minorBidi"/>
          <w:noProof/>
          <w:sz w:val="24"/>
          <w:szCs w:val="24"/>
          <w:lang w:val="en-CA"/>
        </w:rPr>
      </w:pPr>
      <w:r>
        <w:rPr>
          <w:noProof/>
        </w:rPr>
        <w:t>5.3.3</w:t>
      </w:r>
      <w:r>
        <w:rPr>
          <w:rFonts w:asciiTheme="minorHAnsi" w:hAnsiTheme="minorHAnsi" w:eastAsiaTheme="minorEastAsia" w:cstheme="minorBidi"/>
          <w:noProof/>
          <w:sz w:val="24"/>
          <w:szCs w:val="24"/>
          <w:lang w:val="en-CA"/>
        </w:rPr>
        <w:tab/>
      </w:r>
      <w:r>
        <w:rPr>
          <w:noProof/>
        </w:rPr>
        <w:t>Success Criteria</w:t>
      </w:r>
      <w:r>
        <w:rPr>
          <w:noProof/>
        </w:rPr>
        <w:tab/>
      </w:r>
      <w:r>
        <w:rPr>
          <w:noProof/>
        </w:rPr>
        <w:fldChar w:fldCharType="begin"/>
      </w:r>
      <w:r>
        <w:rPr>
          <w:noProof/>
        </w:rPr>
        <w:instrText xml:space="preserve"> PAGEREF _Toc98171904 \h </w:instrText>
      </w:r>
      <w:r>
        <w:rPr>
          <w:noProof/>
        </w:rPr>
      </w:r>
      <w:r>
        <w:rPr>
          <w:noProof/>
        </w:rPr>
        <w:fldChar w:fldCharType="separate"/>
      </w:r>
      <w:r>
        <w:rPr>
          <w:noProof/>
        </w:rPr>
        <w:t>12</w:t>
      </w:r>
      <w:r>
        <w:rPr>
          <w:noProof/>
        </w:rPr>
        <w:fldChar w:fldCharType="end"/>
      </w:r>
    </w:p>
    <w:p w:rsidR="00B954BA" w:rsidRDefault="00B954BA" w14:paraId="09E800BB" w14:textId="38412604">
      <w:pPr>
        <w:pStyle w:val="TOC1"/>
        <w:tabs>
          <w:tab w:val="left" w:pos="400"/>
          <w:tab w:val="right" w:leader="dot" w:pos="8630"/>
        </w:tabs>
        <w:rPr>
          <w:rFonts w:asciiTheme="minorHAnsi" w:hAnsiTheme="minorHAnsi" w:eastAsiaTheme="minorEastAsia" w:cstheme="minorBidi"/>
          <w:noProof/>
          <w:sz w:val="24"/>
          <w:szCs w:val="24"/>
          <w:lang w:val="en-CA"/>
        </w:rPr>
      </w:pPr>
      <w:r>
        <w:rPr>
          <w:noProof/>
        </w:rPr>
        <w:t>6</w:t>
      </w:r>
      <w:r>
        <w:rPr>
          <w:rFonts w:asciiTheme="minorHAnsi" w:hAnsiTheme="minorHAnsi" w:eastAsiaTheme="minorEastAsia" w:cstheme="minorBidi"/>
          <w:noProof/>
          <w:sz w:val="24"/>
          <w:szCs w:val="24"/>
          <w:lang w:val="en-CA"/>
        </w:rPr>
        <w:tab/>
      </w:r>
      <w:r>
        <w:rPr>
          <w:noProof/>
        </w:rPr>
        <w:t>Assumptions, Risks and Uncertainties</w:t>
      </w:r>
      <w:r>
        <w:rPr>
          <w:noProof/>
        </w:rPr>
        <w:tab/>
      </w:r>
      <w:r>
        <w:rPr>
          <w:noProof/>
        </w:rPr>
        <w:fldChar w:fldCharType="begin"/>
      </w:r>
      <w:r>
        <w:rPr>
          <w:noProof/>
        </w:rPr>
        <w:instrText xml:space="preserve"> PAGEREF _Toc98171905 \h </w:instrText>
      </w:r>
      <w:r>
        <w:rPr>
          <w:noProof/>
        </w:rPr>
      </w:r>
      <w:r>
        <w:rPr>
          <w:noProof/>
        </w:rPr>
        <w:fldChar w:fldCharType="separate"/>
      </w:r>
      <w:r>
        <w:rPr>
          <w:noProof/>
        </w:rPr>
        <w:t>12</w:t>
      </w:r>
      <w:r>
        <w:rPr>
          <w:noProof/>
        </w:rPr>
        <w:fldChar w:fldCharType="end"/>
      </w:r>
    </w:p>
    <w:p w:rsidR="00B954BA" w:rsidRDefault="00B954BA" w14:paraId="2470CDA4" w14:textId="52984F35">
      <w:pPr>
        <w:pStyle w:val="TOC2"/>
        <w:tabs>
          <w:tab w:val="left" w:pos="960"/>
          <w:tab w:val="right" w:leader="dot" w:pos="8630"/>
        </w:tabs>
        <w:rPr>
          <w:rFonts w:asciiTheme="minorHAnsi" w:hAnsiTheme="minorHAnsi" w:eastAsiaTheme="minorEastAsia" w:cstheme="minorBidi"/>
          <w:noProof/>
          <w:sz w:val="24"/>
          <w:szCs w:val="24"/>
          <w:lang w:val="en-CA"/>
        </w:rPr>
      </w:pPr>
      <w:r>
        <w:rPr>
          <w:noProof/>
        </w:rPr>
        <w:t>6.1</w:t>
      </w:r>
      <w:r>
        <w:rPr>
          <w:rFonts w:asciiTheme="minorHAnsi" w:hAnsiTheme="minorHAnsi" w:eastAsiaTheme="minorEastAsia" w:cstheme="minorBidi"/>
          <w:noProof/>
          <w:sz w:val="24"/>
          <w:szCs w:val="24"/>
          <w:lang w:val="en-CA"/>
        </w:rPr>
        <w:tab/>
      </w:r>
      <w:r>
        <w:rPr>
          <w:noProof/>
        </w:rPr>
        <w:t>Assumptions</w:t>
      </w:r>
      <w:r>
        <w:rPr>
          <w:noProof/>
        </w:rPr>
        <w:tab/>
      </w:r>
      <w:r>
        <w:rPr>
          <w:noProof/>
        </w:rPr>
        <w:fldChar w:fldCharType="begin"/>
      </w:r>
      <w:r>
        <w:rPr>
          <w:noProof/>
        </w:rPr>
        <w:instrText xml:space="preserve"> PAGEREF _Toc98171906 \h </w:instrText>
      </w:r>
      <w:r>
        <w:rPr>
          <w:noProof/>
        </w:rPr>
      </w:r>
      <w:r>
        <w:rPr>
          <w:noProof/>
        </w:rPr>
        <w:fldChar w:fldCharType="separate"/>
      </w:r>
      <w:r>
        <w:rPr>
          <w:noProof/>
        </w:rPr>
        <w:t>12</w:t>
      </w:r>
      <w:r>
        <w:rPr>
          <w:noProof/>
        </w:rPr>
        <w:fldChar w:fldCharType="end"/>
      </w:r>
    </w:p>
    <w:p w:rsidR="00B954BA" w:rsidRDefault="00B954BA" w14:paraId="168DDFE7" w14:textId="138F55F3">
      <w:pPr>
        <w:pStyle w:val="TOC2"/>
        <w:tabs>
          <w:tab w:val="left" w:pos="960"/>
          <w:tab w:val="right" w:leader="dot" w:pos="8630"/>
        </w:tabs>
        <w:rPr>
          <w:rFonts w:asciiTheme="minorHAnsi" w:hAnsiTheme="minorHAnsi" w:eastAsiaTheme="minorEastAsia" w:cstheme="minorBidi"/>
          <w:noProof/>
          <w:sz w:val="24"/>
          <w:szCs w:val="24"/>
          <w:lang w:val="en-CA"/>
        </w:rPr>
      </w:pPr>
      <w:r>
        <w:rPr>
          <w:noProof/>
        </w:rPr>
        <w:t>6.2</w:t>
      </w:r>
      <w:r>
        <w:rPr>
          <w:rFonts w:asciiTheme="minorHAnsi" w:hAnsiTheme="minorHAnsi" w:eastAsiaTheme="minorEastAsia" w:cstheme="minorBidi"/>
          <w:noProof/>
          <w:sz w:val="24"/>
          <w:szCs w:val="24"/>
          <w:lang w:val="en-CA"/>
        </w:rPr>
        <w:tab/>
      </w:r>
      <w:r>
        <w:rPr>
          <w:noProof/>
        </w:rPr>
        <w:t>Risks</w:t>
      </w:r>
      <w:r>
        <w:rPr>
          <w:noProof/>
        </w:rPr>
        <w:tab/>
      </w:r>
      <w:r>
        <w:rPr>
          <w:noProof/>
        </w:rPr>
        <w:fldChar w:fldCharType="begin"/>
      </w:r>
      <w:r>
        <w:rPr>
          <w:noProof/>
        </w:rPr>
        <w:instrText xml:space="preserve"> PAGEREF _Toc98171907 \h </w:instrText>
      </w:r>
      <w:r>
        <w:rPr>
          <w:noProof/>
        </w:rPr>
      </w:r>
      <w:r>
        <w:rPr>
          <w:noProof/>
        </w:rPr>
        <w:fldChar w:fldCharType="separate"/>
      </w:r>
      <w:r>
        <w:rPr>
          <w:noProof/>
        </w:rPr>
        <w:t>12</w:t>
      </w:r>
      <w:r>
        <w:rPr>
          <w:noProof/>
        </w:rPr>
        <w:fldChar w:fldCharType="end"/>
      </w:r>
    </w:p>
    <w:p w:rsidR="00B954BA" w:rsidRDefault="00B954BA" w14:paraId="5BD353CB" w14:textId="0897B38A">
      <w:pPr>
        <w:pStyle w:val="TOC2"/>
        <w:tabs>
          <w:tab w:val="left" w:pos="960"/>
          <w:tab w:val="right" w:leader="dot" w:pos="8630"/>
        </w:tabs>
        <w:rPr>
          <w:rFonts w:asciiTheme="minorHAnsi" w:hAnsiTheme="minorHAnsi" w:eastAsiaTheme="minorEastAsia" w:cstheme="minorBidi"/>
          <w:noProof/>
          <w:sz w:val="24"/>
          <w:szCs w:val="24"/>
          <w:lang w:val="en-CA"/>
        </w:rPr>
      </w:pPr>
      <w:r>
        <w:rPr>
          <w:noProof/>
        </w:rPr>
        <w:t>6.3</w:t>
      </w:r>
      <w:r>
        <w:rPr>
          <w:rFonts w:asciiTheme="minorHAnsi" w:hAnsiTheme="minorHAnsi" w:eastAsiaTheme="minorEastAsia" w:cstheme="minorBidi"/>
          <w:noProof/>
          <w:sz w:val="24"/>
          <w:szCs w:val="24"/>
          <w:lang w:val="en-CA"/>
        </w:rPr>
        <w:tab/>
      </w:r>
      <w:r>
        <w:rPr>
          <w:noProof/>
        </w:rPr>
        <w:t>Uncertainties</w:t>
      </w:r>
      <w:r>
        <w:rPr>
          <w:noProof/>
        </w:rPr>
        <w:tab/>
      </w:r>
      <w:r>
        <w:rPr>
          <w:noProof/>
        </w:rPr>
        <w:fldChar w:fldCharType="begin"/>
      </w:r>
      <w:r>
        <w:rPr>
          <w:noProof/>
        </w:rPr>
        <w:instrText xml:space="preserve"> PAGEREF _Toc98171908 \h </w:instrText>
      </w:r>
      <w:r>
        <w:rPr>
          <w:noProof/>
        </w:rPr>
      </w:r>
      <w:r>
        <w:rPr>
          <w:noProof/>
        </w:rPr>
        <w:fldChar w:fldCharType="separate"/>
      </w:r>
      <w:r>
        <w:rPr>
          <w:noProof/>
        </w:rPr>
        <w:t>13</w:t>
      </w:r>
      <w:r>
        <w:rPr>
          <w:noProof/>
        </w:rPr>
        <w:fldChar w:fldCharType="end"/>
      </w:r>
    </w:p>
    <w:p w:rsidR="00B954BA" w:rsidRDefault="00B954BA" w14:paraId="55427966" w14:textId="1C91A25F">
      <w:pPr>
        <w:pStyle w:val="TOC1"/>
        <w:tabs>
          <w:tab w:val="left" w:pos="400"/>
          <w:tab w:val="right" w:leader="dot" w:pos="8630"/>
        </w:tabs>
        <w:rPr>
          <w:rFonts w:asciiTheme="minorHAnsi" w:hAnsiTheme="minorHAnsi" w:eastAsiaTheme="minorEastAsia" w:cstheme="minorBidi"/>
          <w:noProof/>
          <w:sz w:val="24"/>
          <w:szCs w:val="24"/>
          <w:lang w:val="en-CA"/>
        </w:rPr>
      </w:pPr>
      <w:r>
        <w:rPr>
          <w:noProof/>
        </w:rPr>
        <w:t>7</w:t>
      </w:r>
      <w:r>
        <w:rPr>
          <w:rFonts w:asciiTheme="minorHAnsi" w:hAnsiTheme="minorHAnsi" w:eastAsiaTheme="minorEastAsia" w:cstheme="minorBidi"/>
          <w:noProof/>
          <w:sz w:val="24"/>
          <w:szCs w:val="24"/>
          <w:lang w:val="en-CA"/>
        </w:rPr>
        <w:tab/>
      </w:r>
      <w:r>
        <w:rPr>
          <w:noProof/>
        </w:rPr>
        <w:t>Approach</w:t>
      </w:r>
      <w:r>
        <w:rPr>
          <w:noProof/>
        </w:rPr>
        <w:tab/>
      </w:r>
      <w:r>
        <w:rPr>
          <w:noProof/>
        </w:rPr>
        <w:fldChar w:fldCharType="begin"/>
      </w:r>
      <w:r>
        <w:rPr>
          <w:noProof/>
        </w:rPr>
        <w:instrText xml:space="preserve"> PAGEREF _Toc98171909 \h </w:instrText>
      </w:r>
      <w:r>
        <w:rPr>
          <w:noProof/>
        </w:rPr>
      </w:r>
      <w:r>
        <w:rPr>
          <w:noProof/>
        </w:rPr>
        <w:fldChar w:fldCharType="separate"/>
      </w:r>
      <w:r>
        <w:rPr>
          <w:noProof/>
        </w:rPr>
        <w:t>14</w:t>
      </w:r>
      <w:r>
        <w:rPr>
          <w:noProof/>
        </w:rPr>
        <w:fldChar w:fldCharType="end"/>
      </w:r>
    </w:p>
    <w:p w:rsidR="00B954BA" w:rsidRDefault="00B954BA" w14:paraId="7238120C" w14:textId="62B1438F">
      <w:pPr>
        <w:pStyle w:val="TOC2"/>
        <w:tabs>
          <w:tab w:val="left" w:pos="960"/>
          <w:tab w:val="right" w:leader="dot" w:pos="8630"/>
        </w:tabs>
        <w:rPr>
          <w:rFonts w:asciiTheme="minorHAnsi" w:hAnsiTheme="minorHAnsi" w:eastAsiaTheme="minorEastAsia" w:cstheme="minorBidi"/>
          <w:noProof/>
          <w:sz w:val="24"/>
          <w:szCs w:val="24"/>
          <w:lang w:val="en-CA"/>
        </w:rPr>
      </w:pPr>
      <w:r>
        <w:rPr>
          <w:noProof/>
        </w:rPr>
        <w:t>7.1</w:t>
      </w:r>
      <w:r>
        <w:rPr>
          <w:rFonts w:asciiTheme="minorHAnsi" w:hAnsiTheme="minorHAnsi" w:eastAsiaTheme="minorEastAsia" w:cstheme="minorBidi"/>
          <w:noProof/>
          <w:sz w:val="24"/>
          <w:szCs w:val="24"/>
          <w:lang w:val="en-CA"/>
        </w:rPr>
        <w:tab/>
      </w:r>
      <w:r>
        <w:rPr>
          <w:noProof/>
        </w:rPr>
        <w:t>Components</w:t>
      </w:r>
      <w:r>
        <w:rPr>
          <w:noProof/>
        </w:rPr>
        <w:tab/>
      </w:r>
      <w:r>
        <w:rPr>
          <w:noProof/>
        </w:rPr>
        <w:fldChar w:fldCharType="begin"/>
      </w:r>
      <w:r>
        <w:rPr>
          <w:noProof/>
        </w:rPr>
        <w:instrText xml:space="preserve"> PAGEREF _Toc98171910 \h </w:instrText>
      </w:r>
      <w:r>
        <w:rPr>
          <w:noProof/>
        </w:rPr>
      </w:r>
      <w:r>
        <w:rPr>
          <w:noProof/>
        </w:rPr>
        <w:fldChar w:fldCharType="separate"/>
      </w:r>
      <w:r>
        <w:rPr>
          <w:noProof/>
        </w:rPr>
        <w:t>14</w:t>
      </w:r>
      <w:r>
        <w:rPr>
          <w:noProof/>
        </w:rPr>
        <w:fldChar w:fldCharType="end"/>
      </w:r>
    </w:p>
    <w:p w:rsidR="00B954BA" w:rsidRDefault="00B954BA" w14:paraId="6C1947F3" w14:textId="5DCC5C97">
      <w:pPr>
        <w:pStyle w:val="TOC3"/>
        <w:tabs>
          <w:tab w:val="left" w:pos="1200"/>
          <w:tab w:val="right" w:leader="dot" w:pos="8630"/>
        </w:tabs>
        <w:rPr>
          <w:rFonts w:asciiTheme="minorHAnsi" w:hAnsiTheme="minorHAnsi" w:eastAsiaTheme="minorEastAsia" w:cstheme="minorBidi"/>
          <w:noProof/>
          <w:sz w:val="24"/>
          <w:szCs w:val="24"/>
          <w:lang w:val="en-CA"/>
        </w:rPr>
      </w:pPr>
      <w:r>
        <w:rPr>
          <w:noProof/>
        </w:rPr>
        <w:t>7.1.1</w:t>
      </w:r>
      <w:r>
        <w:rPr>
          <w:rFonts w:asciiTheme="minorHAnsi" w:hAnsiTheme="minorHAnsi" w:eastAsiaTheme="minorEastAsia" w:cstheme="minorBidi"/>
          <w:noProof/>
          <w:sz w:val="24"/>
          <w:szCs w:val="24"/>
          <w:lang w:val="en-CA"/>
        </w:rPr>
        <w:tab/>
      </w:r>
      <w:r>
        <w:rPr>
          <w:noProof/>
        </w:rPr>
        <w:t>Hardware</w:t>
      </w:r>
      <w:r>
        <w:rPr>
          <w:noProof/>
        </w:rPr>
        <w:tab/>
      </w:r>
      <w:r>
        <w:rPr>
          <w:noProof/>
        </w:rPr>
        <w:fldChar w:fldCharType="begin"/>
      </w:r>
      <w:r>
        <w:rPr>
          <w:noProof/>
        </w:rPr>
        <w:instrText xml:space="preserve"> PAGEREF _Toc98171911 \h </w:instrText>
      </w:r>
      <w:r>
        <w:rPr>
          <w:noProof/>
        </w:rPr>
      </w:r>
      <w:r>
        <w:rPr>
          <w:noProof/>
        </w:rPr>
        <w:fldChar w:fldCharType="separate"/>
      </w:r>
      <w:r>
        <w:rPr>
          <w:noProof/>
        </w:rPr>
        <w:t>14</w:t>
      </w:r>
      <w:r>
        <w:rPr>
          <w:noProof/>
        </w:rPr>
        <w:fldChar w:fldCharType="end"/>
      </w:r>
    </w:p>
    <w:p w:rsidR="00B954BA" w:rsidRDefault="00B954BA" w14:paraId="20EA1D35" w14:textId="3B283925">
      <w:pPr>
        <w:pStyle w:val="TOC3"/>
        <w:tabs>
          <w:tab w:val="left" w:pos="1200"/>
          <w:tab w:val="right" w:leader="dot" w:pos="8630"/>
        </w:tabs>
        <w:rPr>
          <w:rFonts w:asciiTheme="minorHAnsi" w:hAnsiTheme="minorHAnsi" w:eastAsiaTheme="minorEastAsia" w:cstheme="minorBidi"/>
          <w:noProof/>
          <w:sz w:val="24"/>
          <w:szCs w:val="24"/>
          <w:lang w:val="en-CA"/>
        </w:rPr>
      </w:pPr>
      <w:r>
        <w:rPr>
          <w:noProof/>
        </w:rPr>
        <w:t>7.1.2</w:t>
      </w:r>
      <w:r>
        <w:rPr>
          <w:rFonts w:asciiTheme="minorHAnsi" w:hAnsiTheme="minorHAnsi" w:eastAsiaTheme="minorEastAsia" w:cstheme="minorBidi"/>
          <w:noProof/>
          <w:sz w:val="24"/>
          <w:szCs w:val="24"/>
          <w:lang w:val="en-CA"/>
        </w:rPr>
        <w:tab/>
      </w:r>
      <w:r>
        <w:rPr>
          <w:noProof/>
        </w:rPr>
        <w:t>Software/Firmware</w:t>
      </w:r>
      <w:r>
        <w:rPr>
          <w:noProof/>
        </w:rPr>
        <w:tab/>
      </w:r>
      <w:r>
        <w:rPr>
          <w:noProof/>
        </w:rPr>
        <w:fldChar w:fldCharType="begin"/>
      </w:r>
      <w:r>
        <w:rPr>
          <w:noProof/>
        </w:rPr>
        <w:instrText xml:space="preserve"> PAGEREF _Toc98171912 \h </w:instrText>
      </w:r>
      <w:r>
        <w:rPr>
          <w:noProof/>
        </w:rPr>
      </w:r>
      <w:r>
        <w:rPr>
          <w:noProof/>
        </w:rPr>
        <w:fldChar w:fldCharType="separate"/>
      </w:r>
      <w:r>
        <w:rPr>
          <w:noProof/>
        </w:rPr>
        <w:t>14</w:t>
      </w:r>
      <w:r>
        <w:rPr>
          <w:noProof/>
        </w:rPr>
        <w:fldChar w:fldCharType="end"/>
      </w:r>
    </w:p>
    <w:p w:rsidR="00313682" w:rsidP="00C1179A" w:rsidRDefault="003F19BD" w14:paraId="6C4CF08C" w14:textId="506F2B55">
      <w:pPr>
        <w:ind w:left="0"/>
      </w:pPr>
      <w:r>
        <w:fldChar w:fldCharType="end"/>
      </w:r>
    </w:p>
    <w:p w:rsidR="008423AF" w:rsidP="00242EDB" w:rsidRDefault="003F19BD" w14:paraId="5EB51854" w14:textId="77777777">
      <w:pPr>
        <w:pStyle w:val="Heading1"/>
      </w:pPr>
      <w:r>
        <w:br w:type="page"/>
      </w:r>
      <w:bookmarkStart w:name="_Toc98171886" w:id="1"/>
      <w:r>
        <w:lastRenderedPageBreak/>
        <w:t>Document Control</w:t>
      </w:r>
      <w:bookmarkEnd w:id="1"/>
    </w:p>
    <w:p w:rsidR="00C1179A" w:rsidP="00C1179A" w:rsidRDefault="005E25A3" w14:paraId="647336E4" w14:textId="77777777">
      <w:pPr>
        <w:ind w:left="0"/>
        <w:rPr>
          <w:b/>
        </w:rPr>
      </w:pPr>
      <w:r>
        <w:rPr>
          <w:b/>
        </w:rPr>
        <w:t>OneDrive</w:t>
      </w:r>
      <w:r w:rsidR="00C1179A">
        <w:rPr>
          <w:b/>
        </w:rPr>
        <w:t xml:space="preserve"> link</w:t>
      </w:r>
      <w:r w:rsidRPr="00DD1B4B" w:rsidR="00C1179A">
        <w:rPr>
          <w:b/>
        </w:rPr>
        <w:t>:</w:t>
      </w:r>
      <w:r w:rsidR="00C1179A">
        <w:rPr>
          <w:b/>
        </w:rPr>
        <w:t xml:space="preserve"> </w:t>
      </w:r>
    </w:p>
    <w:p w:rsidR="00DB29B5" w:rsidP="00242EDB" w:rsidRDefault="00425B69" w14:paraId="330DA3A4" w14:textId="5296F10D">
      <w:hyperlink w:history="1" r:id="rId13">
        <w:r w:rsidRPr="00266EB5" w:rsidR="00266EB5">
          <w:rPr>
            <w:rStyle w:val="Hyperlink"/>
          </w:rPr>
          <w:t>Link</w:t>
        </w:r>
      </w:hyperlink>
    </w:p>
    <w:p w:rsidRPr="00DD1B4B" w:rsidR="00054215" w:rsidP="00054215" w:rsidRDefault="00E26592" w14:paraId="2D4BAA1D" w14:textId="77777777">
      <w:pPr>
        <w:ind w:left="0"/>
        <w:rPr>
          <w:b/>
        </w:rPr>
      </w:pPr>
      <w:r>
        <w:rPr>
          <w:b/>
        </w:rPr>
        <w:t>Related documents</w:t>
      </w:r>
      <w:r w:rsidR="000E5830">
        <w:rPr>
          <w:b/>
        </w:rPr>
        <w:t xml:space="preserve"> and URLs</w:t>
      </w:r>
      <w:r w:rsidRPr="00DD1B4B">
        <w:rPr>
          <w:b/>
        </w:rPr>
        <w:t>:</w:t>
      </w:r>
      <w:r>
        <w:rPr>
          <w:b/>
        </w:rPr>
        <w:t xml:space="preserve"> </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A0" w:firstRow="1" w:lastRow="0" w:firstColumn="1" w:lastColumn="0" w:noHBand="0" w:noVBand="0"/>
      </w:tblPr>
      <w:tblGrid>
        <w:gridCol w:w="1361"/>
        <w:gridCol w:w="5952"/>
        <w:gridCol w:w="271"/>
        <w:gridCol w:w="326"/>
      </w:tblGrid>
      <w:tr w:rsidRPr="001B3BCE" w:rsidR="00017D1F" w:rsidTr="00017D1F" w14:paraId="478D126F" w14:textId="77777777">
        <w:trPr>
          <w:trHeight w:val="213"/>
        </w:trPr>
        <w:tc>
          <w:tcPr>
            <w:tcW w:w="728" w:type="dxa"/>
          </w:tcPr>
          <w:p w:rsidR="00054215" w:rsidP="00026D7B" w:rsidRDefault="00761641" w14:paraId="4AC9E4B7" w14:textId="6CF77BB6">
            <w:pPr>
              <w:spacing w:before="0" w:after="0"/>
              <w:ind w:left="0"/>
            </w:pPr>
            <w:r>
              <w:t>[</w:t>
            </w:r>
            <w:r w:rsidR="552CABE2">
              <w:t>Figma Assessment</w:t>
            </w:r>
            <w:r>
              <w:t xml:space="preserve">]    </w:t>
            </w:r>
          </w:p>
          <w:p w:rsidR="00054215" w:rsidP="00026D7B" w:rsidRDefault="00054215" w14:paraId="3E581394" w14:textId="77777777">
            <w:pPr>
              <w:spacing w:before="0" w:after="0"/>
              <w:ind w:left="0"/>
            </w:pPr>
          </w:p>
        </w:tc>
        <w:tc>
          <w:tcPr>
            <w:tcW w:w="5210" w:type="dxa"/>
          </w:tcPr>
          <w:p w:rsidRPr="001B3BCE" w:rsidR="00054215" w:rsidP="00026D7B" w:rsidRDefault="00425B69" w14:paraId="76216D45" w14:textId="047883CD">
            <w:pPr>
              <w:spacing w:before="0" w:after="0"/>
              <w:ind w:left="0"/>
            </w:pPr>
            <w:hyperlink r:id="rId14">
              <w:r w:rsidRPr="646D276B" w:rsidR="646D276B">
                <w:rPr>
                  <w:rStyle w:val="Hyperlink"/>
                </w:rPr>
                <w:t>https://www.figma.com/file/OaEzSBKeZ0syt9DCOXuZjq/Jupyter-Desktop-SSVEP-UI?node-id=90%3A10598</w:t>
              </w:r>
            </w:hyperlink>
          </w:p>
          <w:p w:rsidRPr="001B3BCE" w:rsidR="00054215" w:rsidP="00026D7B" w:rsidRDefault="00054215" w14:paraId="53F3D919" w14:textId="3F1CC59F">
            <w:pPr>
              <w:spacing w:before="0" w:after="0"/>
              <w:ind w:left="0"/>
            </w:pPr>
          </w:p>
        </w:tc>
        <w:tc>
          <w:tcPr>
            <w:tcW w:w="708" w:type="dxa"/>
          </w:tcPr>
          <w:p w:rsidRPr="001B3BCE" w:rsidR="00054215" w:rsidP="00026D7B" w:rsidRDefault="00054215" w14:paraId="4CDC8719" w14:textId="2E6334AC">
            <w:pPr>
              <w:spacing w:before="0" w:after="0"/>
              <w:ind w:left="0"/>
            </w:pPr>
          </w:p>
        </w:tc>
        <w:tc>
          <w:tcPr>
            <w:tcW w:w="1264" w:type="dxa"/>
          </w:tcPr>
          <w:p w:rsidR="00054215" w:rsidP="00026D7B" w:rsidRDefault="00054215" w14:paraId="43379CF4" w14:textId="79AB639C">
            <w:pPr>
              <w:spacing w:before="0" w:after="0"/>
              <w:ind w:left="0"/>
            </w:pPr>
          </w:p>
        </w:tc>
      </w:tr>
    </w:tbl>
    <w:p w:rsidRPr="00DD1B4B" w:rsidR="00C1179A" w:rsidP="00054215" w:rsidRDefault="00C1179A" w14:paraId="0A090558" w14:textId="77777777">
      <w:pPr>
        <w:ind w:left="0"/>
        <w:rPr>
          <w:b/>
        </w:rPr>
      </w:pPr>
      <w:r w:rsidRPr="00DD1B4B">
        <w:rPr>
          <w:b/>
        </w:rPr>
        <w:t>Revision history:</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A0" w:firstRow="1" w:lastRow="0" w:firstColumn="1" w:lastColumn="0" w:noHBand="0" w:noVBand="0"/>
      </w:tblPr>
      <w:tblGrid>
        <w:gridCol w:w="1194"/>
        <w:gridCol w:w="4177"/>
        <w:gridCol w:w="945"/>
        <w:gridCol w:w="1594"/>
      </w:tblGrid>
      <w:tr w:rsidRPr="001B3BCE" w:rsidR="00C1179A" w:rsidTr="00690596" w14:paraId="0664A1EC" w14:textId="77777777">
        <w:tc>
          <w:tcPr>
            <w:tcW w:w="1194" w:type="dxa"/>
          </w:tcPr>
          <w:p w:rsidRPr="001B3BCE" w:rsidR="00C1179A" w:rsidP="00C1179A" w:rsidRDefault="000523CA" w14:paraId="171EAC5B" w14:textId="77777777">
            <w:pPr>
              <w:spacing w:before="0" w:after="0"/>
              <w:ind w:left="0"/>
            </w:pPr>
            <w:r>
              <w:t>0.1</w:t>
            </w:r>
          </w:p>
        </w:tc>
        <w:tc>
          <w:tcPr>
            <w:tcW w:w="4177" w:type="dxa"/>
          </w:tcPr>
          <w:p w:rsidRPr="001B3BCE" w:rsidR="00FE1DC4" w:rsidP="000523CA" w:rsidRDefault="00313682" w14:paraId="0EC6D90E" w14:textId="77777777">
            <w:pPr>
              <w:spacing w:before="0" w:after="0"/>
              <w:ind w:left="0"/>
            </w:pPr>
            <w:r>
              <w:t>first draft for discussion</w:t>
            </w:r>
          </w:p>
        </w:tc>
        <w:tc>
          <w:tcPr>
            <w:tcW w:w="945" w:type="dxa"/>
          </w:tcPr>
          <w:p w:rsidRPr="001B3BCE" w:rsidR="00C1179A" w:rsidP="00C1179A" w:rsidRDefault="007D4B32" w14:paraId="7D81B830" w14:textId="31EC9124">
            <w:pPr>
              <w:spacing w:before="0" w:after="0"/>
              <w:ind w:left="0"/>
            </w:pPr>
            <w:r>
              <w:t>SP</w:t>
            </w:r>
          </w:p>
        </w:tc>
        <w:tc>
          <w:tcPr>
            <w:tcW w:w="1594" w:type="dxa"/>
          </w:tcPr>
          <w:p w:rsidR="00B6730E" w:rsidP="00E6406C" w:rsidRDefault="00C431AD" w14:paraId="7483FBED" w14:textId="483CE691">
            <w:pPr>
              <w:spacing w:before="0" w:after="0"/>
              <w:ind w:left="0"/>
            </w:pPr>
            <w:r>
              <w:t>11</w:t>
            </w:r>
            <w:r w:rsidR="00A81408">
              <w:t xml:space="preserve"> </w:t>
            </w:r>
            <w:r>
              <w:t>March</w:t>
            </w:r>
            <w:r w:rsidR="00A81408">
              <w:t xml:space="preserve"> 2022</w:t>
            </w:r>
          </w:p>
        </w:tc>
      </w:tr>
      <w:tr w:rsidRPr="001B3BCE" w:rsidR="000B75F3" w:rsidTr="00690596" w14:paraId="4659E074" w14:textId="77777777">
        <w:tc>
          <w:tcPr>
            <w:tcW w:w="1194" w:type="dxa"/>
          </w:tcPr>
          <w:p w:rsidR="000B75F3" w:rsidP="00C1179A" w:rsidRDefault="0008777B" w14:paraId="7C7FBC72" w14:textId="3E56BB54">
            <w:pPr>
              <w:spacing w:before="0" w:after="0"/>
              <w:ind w:left="0"/>
            </w:pPr>
            <w:r>
              <w:t>0.2</w:t>
            </w:r>
          </w:p>
        </w:tc>
        <w:tc>
          <w:tcPr>
            <w:tcW w:w="4177" w:type="dxa"/>
          </w:tcPr>
          <w:p w:rsidR="000B75F3" w:rsidP="000523CA" w:rsidRDefault="000B75F3" w14:paraId="4B6D6E81" w14:textId="60A38172">
            <w:pPr>
              <w:spacing w:before="0" w:after="0"/>
              <w:ind w:left="0"/>
            </w:pPr>
            <w:r>
              <w:t>First and second part of assessment overview added, and draft information for all sections incorporated</w:t>
            </w:r>
          </w:p>
        </w:tc>
        <w:tc>
          <w:tcPr>
            <w:tcW w:w="945" w:type="dxa"/>
          </w:tcPr>
          <w:p w:rsidR="000B75F3" w:rsidP="00C1179A" w:rsidRDefault="000B75F3" w14:paraId="403525E7" w14:textId="3D441D52">
            <w:pPr>
              <w:spacing w:before="0" w:after="0"/>
              <w:ind w:left="0"/>
            </w:pPr>
            <w:r>
              <w:t>SP</w:t>
            </w:r>
          </w:p>
        </w:tc>
        <w:tc>
          <w:tcPr>
            <w:tcW w:w="1594" w:type="dxa"/>
          </w:tcPr>
          <w:p w:rsidR="000B75F3" w:rsidP="00E6406C" w:rsidRDefault="0008777B" w14:paraId="51FBDCFE" w14:textId="21D647F1">
            <w:pPr>
              <w:spacing w:before="0" w:after="0"/>
              <w:ind w:left="0"/>
            </w:pPr>
            <w:r>
              <w:t>14 March 2022</w:t>
            </w:r>
          </w:p>
        </w:tc>
      </w:tr>
    </w:tbl>
    <w:p w:rsidR="00517CEF" w:rsidP="002D4504" w:rsidRDefault="00517CEF" w14:paraId="410F5678" w14:textId="04750773">
      <w:pPr>
        <w:ind w:left="0"/>
      </w:pPr>
    </w:p>
    <w:p w:rsidRPr="004413AA" w:rsidR="006B7845" w:rsidP="00D12ACB" w:rsidRDefault="006B7845" w14:paraId="77CD9EF3" w14:textId="77777777">
      <w:pPr>
        <w:ind w:left="0"/>
      </w:pPr>
    </w:p>
    <w:p w:rsidR="00B9159F" w:rsidP="00B9159F" w:rsidRDefault="00B9159F" w14:paraId="2657CE29" w14:textId="77777777">
      <w:pPr>
        <w:pStyle w:val="Heading2"/>
      </w:pPr>
      <w:bookmarkStart w:name="_Toc98171887" w:id="2"/>
      <w:r>
        <w:t>Audience</w:t>
      </w:r>
      <w:bookmarkEnd w:id="2"/>
    </w:p>
    <w:p w:rsidR="00B9159F" w:rsidP="00B9159F" w:rsidRDefault="00B9159F" w14:paraId="118CB45E" w14:textId="77777777">
      <w:r>
        <w:t>This document is intended for:</w:t>
      </w:r>
    </w:p>
    <w:p w:rsidR="00EA1F5B" w:rsidP="006533BD" w:rsidRDefault="00EA1F5B" w14:paraId="7D14231A" w14:textId="327D4657">
      <w:pPr>
        <w:numPr>
          <w:ilvl w:val="0"/>
          <w:numId w:val="3"/>
        </w:numPr>
      </w:pPr>
      <w:r>
        <w:t>TBD</w:t>
      </w:r>
    </w:p>
    <w:p w:rsidR="00880827" w:rsidP="00D12ACB" w:rsidRDefault="00880827" w14:paraId="63E7AFB7" w14:textId="77777777">
      <w:pPr>
        <w:pStyle w:val="Heading2"/>
      </w:pPr>
      <w:bookmarkStart w:name="_Toc98171888" w:id="3"/>
      <w:r>
        <w:t>Glossary</w:t>
      </w:r>
      <w:bookmarkEnd w:id="3"/>
    </w:p>
    <w:p w:rsidR="00265C13" w:rsidP="008A30BC" w:rsidRDefault="00265C13" w14:paraId="4A4CEBAD" w14:textId="77777777">
      <w:r>
        <w:t>This section enumerates terms and abbreviations specific to the problem or solution domain.</w:t>
      </w:r>
    </w:p>
    <w:tbl>
      <w:tblPr>
        <w:tblW w:w="7497"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868"/>
        <w:gridCol w:w="5629"/>
      </w:tblGrid>
      <w:tr w:rsidRPr="00764D23" w:rsidR="008A30BC" w:rsidTr="5D6BB655" w14:paraId="72144BE0"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8A30BC" w:rsidP="0024403B" w:rsidRDefault="008A30BC" w14:paraId="03FA30C8" w14:textId="77777777">
            <w:pPr>
              <w:ind w:left="24" w:right="110"/>
            </w:pPr>
            <w:r>
              <w:t>AAC</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8A30BC" w:rsidP="0024403B" w:rsidRDefault="008A30BC" w14:paraId="302E0F78" w14:textId="77777777">
            <w:pPr>
              <w:ind w:left="140" w:hanging="7"/>
            </w:pPr>
            <w:r>
              <w:t>Augmentative and Alternative Communication</w:t>
            </w:r>
          </w:p>
        </w:tc>
      </w:tr>
      <w:tr w:rsidRPr="00764D23" w:rsidR="00575045" w:rsidTr="5D6BB655" w14:paraId="7C2E5A60"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575045" w:rsidP="00E02624" w:rsidRDefault="00575045" w14:paraId="6037933E" w14:textId="1D180AF8">
            <w:pPr>
              <w:ind w:left="24" w:right="110"/>
            </w:pPr>
            <w:r>
              <w:t>ALS</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575045" w:rsidP="0024403B" w:rsidRDefault="00575045" w14:paraId="4F188EE2" w14:textId="1D37D266">
            <w:pPr>
              <w:ind w:left="140" w:hanging="7"/>
            </w:pPr>
            <w:r>
              <w:t>Amyo</w:t>
            </w:r>
            <w:r w:rsidR="00536833">
              <w:t>trophic Lateral Sclerosis – a degenerative disease of the nervous system</w:t>
            </w:r>
            <w:r w:rsidR="003D69D8">
              <w:t xml:space="preserve"> causing progressive loss of muscle control.</w:t>
            </w:r>
          </w:p>
        </w:tc>
      </w:tr>
      <w:tr w:rsidRPr="00764D23" w:rsidR="00CB1D0F" w:rsidTr="5D6BB655" w14:paraId="685CC718"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B1D0F" w:rsidP="00E02624" w:rsidRDefault="00CB1D0F" w14:paraId="0FAFD60D" w14:textId="77777777">
            <w:pPr>
              <w:ind w:left="24" w:right="110"/>
            </w:pPr>
            <w:r>
              <w:t>BCI</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B1D0F" w:rsidP="0024403B" w:rsidRDefault="00CB1D0F" w14:paraId="67B365FF" w14:textId="77777777">
            <w:pPr>
              <w:ind w:left="140" w:hanging="7"/>
            </w:pPr>
            <w:r>
              <w:t>Brain-computer interface</w:t>
            </w:r>
          </w:p>
        </w:tc>
      </w:tr>
      <w:tr w:rsidRPr="00764D23" w:rsidR="00C267C0" w:rsidTr="5D6BB655" w14:paraId="5FD4A2D8"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267C0" w:rsidP="00E02624" w:rsidRDefault="00C267C0" w14:paraId="0C797550" w14:textId="3ABA2011">
            <w:pPr>
              <w:ind w:left="24" w:right="110"/>
            </w:pPr>
            <w:r>
              <w:t>Caregiver</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267C0" w:rsidP="0024403B" w:rsidRDefault="00C267C0" w14:paraId="2A96374F" w14:textId="2EC025B9">
            <w:pPr>
              <w:ind w:left="140" w:hanging="7"/>
            </w:pPr>
            <w:r>
              <w:t>A person who assists the primary user in donning and removing the headset and ensuring that it is properly adjusted and receiving good signal.</w:t>
            </w:r>
          </w:p>
        </w:tc>
      </w:tr>
      <w:tr w:rsidRPr="00764D23" w:rsidR="00010D51" w:rsidTr="5D6BB655" w14:paraId="1DDF89E2"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010D51" w:rsidP="00E02624" w:rsidRDefault="00010D51" w14:paraId="7FA3E91F" w14:textId="657D967A">
            <w:pPr>
              <w:ind w:left="24" w:right="110"/>
            </w:pPr>
            <w:r>
              <w:t>SSVEP</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010D51" w:rsidP="0024403B" w:rsidRDefault="00010D51" w14:paraId="4E33375B" w14:textId="6BD3E048">
            <w:pPr>
              <w:ind w:left="140" w:hanging="7"/>
            </w:pPr>
            <w:r>
              <w:t>Steady-state visually evoked potential</w:t>
            </w:r>
          </w:p>
        </w:tc>
      </w:tr>
      <w:tr w:rsidRPr="00764D23" w:rsidR="00754DDC" w:rsidTr="5D6BB655" w14:paraId="4E803E6E"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754DDC" w:rsidP="00E02624" w:rsidRDefault="00754DDC" w14:paraId="0DCECF2D" w14:textId="6FCA13EE">
            <w:pPr>
              <w:ind w:left="24" w:right="110"/>
            </w:pPr>
            <w:r>
              <w:t>P300</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754DDC" w:rsidP="0024403B" w:rsidRDefault="00754DDC" w14:paraId="51EEBAC7" w14:textId="6A561C07">
            <w:pPr>
              <w:ind w:left="140" w:hanging="7"/>
            </w:pPr>
            <w:r>
              <w:t>Br</w:t>
            </w:r>
            <w:r w:rsidR="00AC155F">
              <w:t>ai</w:t>
            </w:r>
            <w:r>
              <w:t xml:space="preserve">n signal generated from oddball paradigms, elicited through </w:t>
            </w:r>
          </w:p>
        </w:tc>
      </w:tr>
      <w:tr w:rsidRPr="00764D23" w:rsidR="003D0CC3" w:rsidTr="5D6BB655" w14:paraId="1DEBEEEE"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3D0CC3" w:rsidP="00E02624" w:rsidRDefault="006254EE" w14:paraId="73D0E46F" w14:textId="590BC3B0">
            <w:pPr>
              <w:ind w:left="24" w:right="110"/>
            </w:pPr>
            <w:r>
              <w:t>Participant</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3D0CC3" w:rsidP="0024403B" w:rsidRDefault="006254EE" w14:paraId="2FD87421" w14:textId="6E29463A">
            <w:pPr>
              <w:ind w:left="140" w:hanging="7"/>
            </w:pPr>
            <w:r>
              <w:t>The candidate user for the BCI paradigm who is using the assess to determine fit-for-BCI-use. Currently the scope of this document assumes that this user has late-stage ALS, but as the tools and measurements are refined this use case may expand.</w:t>
            </w:r>
          </w:p>
        </w:tc>
      </w:tr>
      <w:tr w:rsidRPr="00764D23" w:rsidR="00C537E6" w:rsidTr="5D6BB655" w14:paraId="4A654437"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537E6" w:rsidP="00E02624" w:rsidRDefault="00C537E6" w14:paraId="3BDD0A3A" w14:textId="294BB5D3">
            <w:pPr>
              <w:ind w:left="24" w:right="110"/>
            </w:pPr>
            <w:r>
              <w:t>Overt stimuli</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537E6" w:rsidP="0024403B" w:rsidRDefault="00C537E6" w14:paraId="29DE2605" w14:textId="7EF96023">
            <w:pPr>
              <w:ind w:left="140" w:hanging="7"/>
            </w:pPr>
            <w:r>
              <w:t xml:space="preserve">The vernacular describing stimuli located within the </w:t>
            </w:r>
            <w:r w:rsidR="004608C1">
              <w:t xml:space="preserve">central </w:t>
            </w:r>
            <w:r>
              <w:t>fixation gaze</w:t>
            </w:r>
            <w:r w:rsidR="005B69E2">
              <w:t xml:space="preserve"> (inner 27 degrees of field of view, which is the average region representing high-detail information within the macula)</w:t>
            </w:r>
            <w:r>
              <w:t xml:space="preserve"> of the </w:t>
            </w:r>
            <w:r w:rsidR="004608C1">
              <w:t>participant. This does not necessarily mean that the participant is actively moving their eyes to maintain fixation.</w:t>
            </w:r>
          </w:p>
        </w:tc>
      </w:tr>
      <w:tr w:rsidRPr="00764D23" w:rsidR="00C537E6" w:rsidTr="5D6BB655" w14:paraId="0C9D8CAA"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537E6" w:rsidP="00E02624" w:rsidRDefault="00C537E6" w14:paraId="3A9B51F9" w14:textId="6B4852C0">
            <w:pPr>
              <w:ind w:left="24" w:right="110"/>
            </w:pPr>
            <w:r>
              <w:t>Covert stimuli</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537E6" w:rsidP="0024403B" w:rsidRDefault="00D716A6" w14:paraId="73A49964" w14:textId="4F4B7A86">
            <w:pPr>
              <w:ind w:left="140" w:hanging="7"/>
            </w:pPr>
            <w:r>
              <w:t xml:space="preserve">The vernacular describing stimuli outside of the range of stimuli described with overt stimuli. </w:t>
            </w:r>
            <w:r w:rsidR="009B47DD">
              <w:t xml:space="preserve">SSVEP responses can </w:t>
            </w:r>
            <w:r w:rsidR="009B47DD">
              <w:lastRenderedPageBreak/>
              <w:t xml:space="preserve">still be elicited with covert stimuli, as long as participant can attend </w:t>
            </w:r>
            <w:r w:rsidR="00597B80">
              <w:t>to stimuli over a period of time.</w:t>
            </w:r>
          </w:p>
        </w:tc>
      </w:tr>
    </w:tbl>
    <w:p w:rsidRPr="00265C13" w:rsidR="000F41E2" w:rsidP="008A30BC" w:rsidRDefault="000F41E2" w14:paraId="318882F2" w14:textId="77777777"/>
    <w:p w:rsidR="00622C82" w:rsidRDefault="00622C82" w14:paraId="5D14520F" w14:textId="354CCB48">
      <w:pPr>
        <w:spacing w:before="0" w:after="0"/>
        <w:ind w:left="0"/>
      </w:pPr>
      <w:r>
        <w:br w:type="page"/>
      </w:r>
    </w:p>
    <w:p w:rsidR="002D4504" w:rsidP="002D4504" w:rsidRDefault="002D4504" w14:paraId="4B7C8087" w14:textId="77777777">
      <w:pPr>
        <w:pStyle w:val="Heading1"/>
      </w:pPr>
      <w:bookmarkStart w:name="_Toc98171889" w:id="4"/>
      <w:r>
        <w:lastRenderedPageBreak/>
        <w:t>Introduction</w:t>
      </w:r>
      <w:bookmarkEnd w:id="4"/>
    </w:p>
    <w:p w:rsidR="002D4504" w:rsidP="002D4504" w:rsidRDefault="002D4504" w14:paraId="025B890C" w14:textId="77777777">
      <w:r>
        <w:t>This design document outlines the approach to implementing an early prototype of an SSVEP communications device for an ALS client in a private-care setting.</w:t>
      </w:r>
    </w:p>
    <w:p w:rsidR="002D4504" w:rsidP="002D4504" w:rsidRDefault="002D4504" w14:paraId="0CA54836" w14:textId="77777777"/>
    <w:p w:rsidR="002D4504" w:rsidP="002D4504" w:rsidRDefault="002D4504" w14:paraId="3BCFF199" w14:textId="77777777">
      <w:r>
        <w:t>ALS USE CASE NEEDS BCI IN LATE STAGE</w:t>
      </w:r>
    </w:p>
    <w:p w:rsidR="002D4504" w:rsidP="002D4504" w:rsidRDefault="002D4504" w14:paraId="33744AF9" w14:textId="77777777">
      <w:pPr>
        <w:pStyle w:val="ListParagraph"/>
        <w:numPr>
          <w:ilvl w:val="0"/>
          <w:numId w:val="6"/>
        </w:numPr>
      </w:pPr>
      <w:r>
        <w:t xml:space="preserve">Discuss stages of ALS (0-5) according to what Lucas provided </w:t>
      </w:r>
    </w:p>
    <w:p w:rsidR="002D4504" w:rsidP="002D4504" w:rsidRDefault="002D4504" w14:paraId="0F6CF931" w14:textId="77777777">
      <w:pPr>
        <w:pStyle w:val="ListParagraph"/>
        <w:numPr>
          <w:ilvl w:val="0"/>
          <w:numId w:val="6"/>
        </w:numPr>
      </w:pPr>
      <w:r>
        <w:t>At the later stages, eye-tracking will no longer be useful and the user will have to transition to BCI</w:t>
      </w:r>
    </w:p>
    <w:p w:rsidR="002D4504" w:rsidP="002D4504" w:rsidRDefault="002D4504" w14:paraId="62A09242" w14:textId="77777777">
      <w:pPr>
        <w:pStyle w:val="ListParagraph"/>
        <w:numPr>
          <w:ilvl w:val="0"/>
          <w:numId w:val="6"/>
        </w:numPr>
      </w:pPr>
      <w:r>
        <w:t>Ideally the user should start getting familiar with BCI early to ensure a smooth transition (BCIs have a very steep learning curve, so ramping up early on is going to be critical to success)</w:t>
      </w:r>
    </w:p>
    <w:p w:rsidR="002D4504" w:rsidP="002D4504" w:rsidRDefault="00425B69" w14:paraId="4517D66D" w14:textId="77777777">
      <w:pPr>
        <w:pStyle w:val="ListParagraph"/>
        <w:numPr>
          <w:ilvl w:val="0"/>
          <w:numId w:val="6"/>
        </w:numPr>
      </w:pPr>
      <w:hyperlink w:history="1" r:id="rId15">
        <w:r w:rsidRPr="00B375A1" w:rsidR="002D4504">
          <w:t>https://www.frontiersin.org/articles/10.3389/fnhum.2020.595890/full</w:t>
        </w:r>
      </w:hyperlink>
    </w:p>
    <w:p w:rsidR="002D4504" w:rsidP="002D4504" w:rsidRDefault="002D4504" w14:paraId="3E89F561" w14:textId="77777777"/>
    <w:p w:rsidR="002D4504" w:rsidP="002D4504" w:rsidRDefault="002D4504" w14:paraId="4D9765A6" w14:textId="77777777">
      <w:r>
        <w:t>SSVEP vs OTHER BCI PARADIGMS</w:t>
      </w:r>
    </w:p>
    <w:p w:rsidR="002D4504" w:rsidP="002D4504" w:rsidRDefault="002D4504" w14:paraId="44238239" w14:textId="5CE8FA4E">
      <w:pPr>
        <w:pStyle w:val="ListParagraph"/>
        <w:numPr>
          <w:ilvl w:val="0"/>
          <w:numId w:val="7"/>
        </w:numPr>
      </w:pPr>
      <w:r>
        <w:t>Currently we use visual evoked potentials to drive a BCI for AAC control</w:t>
      </w:r>
    </w:p>
    <w:p w:rsidRPr="00B375A1" w:rsidR="002D4504" w:rsidP="002D4504" w:rsidRDefault="00425B69" w14:paraId="21479448" w14:textId="77777777">
      <w:pPr>
        <w:pStyle w:val="ListParagraph"/>
        <w:numPr>
          <w:ilvl w:val="0"/>
          <w:numId w:val="6"/>
        </w:numPr>
      </w:pPr>
      <w:hyperlink w:history="1" r:id="rId16">
        <w:r w:rsidRPr="00B375A1" w:rsidR="002D4504">
          <w:t>https://journals.plos.org/plosone/article?id=10.1371/journal.pone.0073691</w:t>
        </w:r>
      </w:hyperlink>
      <w:r w:rsidRPr="00B375A1" w:rsidR="002D4504">
        <w:t xml:space="preserve"> </w:t>
      </w:r>
    </w:p>
    <w:p w:rsidR="002D4504" w:rsidP="002D4504" w:rsidRDefault="002D4504" w14:paraId="52106440" w14:textId="77777777">
      <w:pPr>
        <w:pStyle w:val="ListParagraph"/>
        <w:numPr>
          <w:ilvl w:val="0"/>
          <w:numId w:val="7"/>
        </w:numPr>
      </w:pPr>
      <w:r>
        <w:t>P300 is a transient signal, so if you don’t catch the signal on first attempt then you’ve lost all your evidence</w:t>
      </w:r>
    </w:p>
    <w:p w:rsidR="002D4504" w:rsidP="002D4504" w:rsidRDefault="002D4504" w14:paraId="59E2B9C6" w14:textId="77777777">
      <w:pPr>
        <w:pStyle w:val="ListParagraph"/>
        <w:numPr>
          <w:ilvl w:val="0"/>
          <w:numId w:val="7"/>
        </w:numPr>
      </w:pPr>
      <w:r>
        <w:t>SSVEP can persist during entire epoch so you have multiple changes to detect signal</w:t>
      </w:r>
    </w:p>
    <w:p w:rsidR="002D4504" w:rsidP="002D4504" w:rsidRDefault="002D4504" w14:paraId="69FDC88E" w14:textId="77777777">
      <w:pPr>
        <w:pStyle w:val="ListParagraph"/>
        <w:numPr>
          <w:ilvl w:val="0"/>
          <w:numId w:val="7"/>
        </w:numPr>
      </w:pPr>
      <w:r>
        <w:t xml:space="preserve">Motor imagery paradigms and anything that’s an efferent paradigm (e.g., motor imagery) is problematic due to BCI illiteracy issue [cite] </w:t>
      </w:r>
    </w:p>
    <w:p w:rsidR="002D4504" w:rsidP="002D4504" w:rsidRDefault="002D4504" w14:paraId="4803D171" w14:textId="77777777"/>
    <w:p w:rsidR="002D4504" w:rsidP="002D4504" w:rsidRDefault="002D4504" w14:paraId="5586BE6E" w14:textId="77777777">
      <w:r>
        <w:t>BUSINESS NEED: TEST FOR BCI-READINESS IN POPULATION</w:t>
      </w:r>
    </w:p>
    <w:p w:rsidR="002D4504" w:rsidP="002D4504" w:rsidRDefault="002D4504" w14:paraId="2D446EC2" w14:textId="77777777">
      <w:pPr>
        <w:pStyle w:val="ListParagraph"/>
        <w:numPr>
          <w:ilvl w:val="0"/>
          <w:numId w:val="8"/>
        </w:numPr>
      </w:pPr>
      <w:r>
        <w:t>Product journey for ALS user Tablet -&gt; AR -&gt; BCI as condition progresses</w:t>
      </w:r>
    </w:p>
    <w:p w:rsidR="002D4504" w:rsidP="002D4504" w:rsidRDefault="002D4504" w14:paraId="3559D86D" w14:textId="77777777">
      <w:pPr>
        <w:pStyle w:val="ListParagraph"/>
        <w:numPr>
          <w:ilvl w:val="0"/>
          <w:numId w:val="8"/>
        </w:numPr>
      </w:pPr>
      <w:r>
        <w:t>Readiness from Tablet-&gt;AR transition well defined, but not for AR-&gt;BCI</w:t>
      </w:r>
    </w:p>
    <w:p w:rsidR="002D4504" w:rsidP="002D4504" w:rsidRDefault="002D4504" w14:paraId="52D0A02B" w14:textId="77777777">
      <w:pPr>
        <w:pStyle w:val="ListParagraph"/>
        <w:numPr>
          <w:ilvl w:val="1"/>
          <w:numId w:val="8"/>
        </w:numPr>
      </w:pPr>
      <w:r>
        <w:t xml:space="preserve">Where does </w:t>
      </w:r>
      <w:proofErr w:type="spellStart"/>
      <w:r>
        <w:t>eyetracking</w:t>
      </w:r>
      <w:proofErr w:type="spellEnd"/>
      <w:r>
        <w:t xml:space="preserve"> fit into this? Tablet (touch)&gt;AR&gt;Tablet (</w:t>
      </w:r>
      <w:proofErr w:type="spellStart"/>
      <w:r>
        <w:t>eyetracking</w:t>
      </w:r>
      <w:proofErr w:type="spellEnd"/>
      <w:r>
        <w:t>)&gt;BCI???</w:t>
      </w:r>
    </w:p>
    <w:p w:rsidR="002D4504" w:rsidP="002D4504" w:rsidRDefault="002D4504" w14:paraId="289D71E8" w14:textId="77777777">
      <w:pPr>
        <w:pStyle w:val="ListParagraph"/>
        <w:numPr>
          <w:ilvl w:val="0"/>
          <w:numId w:val="8"/>
        </w:numPr>
      </w:pPr>
      <w:r>
        <w:t>Need to develop metrics, tools and tools we can use to evaluate them</w:t>
      </w:r>
    </w:p>
    <w:p w:rsidR="002D4504" w:rsidP="002D4504" w:rsidRDefault="002D4504" w14:paraId="3B27946B" w14:textId="77777777">
      <w:pPr>
        <w:pStyle w:val="ListParagraph"/>
        <w:numPr>
          <w:ilvl w:val="0"/>
          <w:numId w:val="8"/>
        </w:numPr>
      </w:pPr>
      <w:r>
        <w:t xml:space="preserve">Ideally we begin BCI training before </w:t>
      </w:r>
      <w:proofErr w:type="spellStart"/>
      <w:r>
        <w:t>eyetracking</w:t>
      </w:r>
      <w:proofErr w:type="spellEnd"/>
      <w:r>
        <w:t xml:space="preserve"> /AR become completely ineffective</w:t>
      </w:r>
    </w:p>
    <w:p w:rsidR="002D4504" w:rsidP="002D4504" w:rsidRDefault="002D4504" w14:paraId="78759D1E" w14:textId="77777777">
      <w:pPr>
        <w:pStyle w:val="ListParagraph"/>
        <w:numPr>
          <w:ilvl w:val="1"/>
          <w:numId w:val="8"/>
        </w:numPr>
      </w:pPr>
      <w:r>
        <w:t>No way to give feedback for setting changes before then</w:t>
      </w:r>
    </w:p>
    <w:p w:rsidR="002D4504" w:rsidP="002D4504" w:rsidRDefault="002D4504" w14:paraId="136958B3" w14:textId="14E8948C">
      <w:pPr>
        <w:pStyle w:val="ListParagraph"/>
        <w:numPr>
          <w:ilvl w:val="0"/>
          <w:numId w:val="8"/>
        </w:numPr>
      </w:pPr>
      <w:r>
        <w:t xml:space="preserve">However, no guarantee that ALS users will be using </w:t>
      </w:r>
      <w:proofErr w:type="spellStart"/>
      <w:r>
        <w:t>speakprose</w:t>
      </w:r>
      <w:proofErr w:type="spellEnd"/>
      <w:r>
        <w:t xml:space="preserve"> products from the start of their diagnosis, thus we need a tool to help decide what will be most effective for the</w:t>
      </w:r>
      <w:r w:rsidR="002C67E9">
        <w:t>m</w:t>
      </w:r>
    </w:p>
    <w:p w:rsidR="00FD729F" w:rsidP="00FD729F" w:rsidRDefault="00FD729F" w14:paraId="06B04529" w14:textId="37CB758C">
      <w:pPr>
        <w:pStyle w:val="Heading1"/>
      </w:pPr>
      <w:bookmarkStart w:name="_Toc98171890" w:id="5"/>
      <w:r>
        <w:t>Requirements</w:t>
      </w:r>
      <w:bookmarkEnd w:id="5"/>
      <w:r>
        <w:t xml:space="preserve"> </w:t>
      </w:r>
    </w:p>
    <w:p w:rsidR="00FD729F" w:rsidP="00FD729F" w:rsidRDefault="00FD729F" w14:paraId="3359E3FA" w14:textId="77777777">
      <w:r>
        <w:t>This section enumerates a set of requirements that are covered by this document. WIP</w:t>
      </w:r>
    </w:p>
    <w:p w:rsidRPr="00265C13" w:rsidR="00FD729F" w:rsidP="00FD729F" w:rsidRDefault="00FD729F" w14:paraId="1A8BBC7F" w14:textId="77777777"/>
    <w:p w:rsidR="00FD729F" w:rsidP="00FD729F" w:rsidRDefault="00FD729F" w14:paraId="7DCB2355" w14:textId="77777777">
      <w:pPr>
        <w:pStyle w:val="Heading2"/>
      </w:pPr>
      <w:bookmarkStart w:name="_Toc98171891" w:id="6"/>
      <w:r>
        <w:t>Business Objectives</w:t>
      </w:r>
      <w:bookmarkEnd w:id="6"/>
    </w:p>
    <w:p w:rsidRPr="00054215" w:rsidR="00FD729F" w:rsidP="00FD729F" w:rsidRDefault="00FD729F" w14:paraId="751773DA" w14:textId="77777777">
      <w:r>
        <w:t>WIP</w:t>
      </w:r>
    </w:p>
    <w:p w:rsidR="00FD729F" w:rsidP="00FD729F" w:rsidRDefault="00FD729F" w14:paraId="1FC47BB1" w14:textId="77777777">
      <w:pPr>
        <w:pStyle w:val="Heading2"/>
      </w:pPr>
      <w:bookmarkStart w:name="_Toc98171892" w:id="7"/>
      <w:r>
        <w:t>Requirements covered</w:t>
      </w:r>
      <w:bookmarkEnd w:id="7"/>
    </w:p>
    <w:tbl>
      <w:tblPr>
        <w:tblW w:w="860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A0" w:firstRow="1" w:lastRow="0" w:firstColumn="1" w:lastColumn="0" w:noHBand="0" w:noVBand="1"/>
      </w:tblPr>
      <w:tblGrid>
        <w:gridCol w:w="1701"/>
        <w:gridCol w:w="5909"/>
        <w:gridCol w:w="992"/>
      </w:tblGrid>
      <w:tr w:rsidR="00FD729F" w:rsidTr="008B49CF" w14:paraId="62B15FED" w14:textId="77777777">
        <w:tc>
          <w:tcPr>
            <w:tcW w:w="1701" w:type="dxa"/>
            <w:shd w:val="clear" w:color="auto" w:fill="auto"/>
            <w:noWrap/>
          </w:tcPr>
          <w:p w:rsidR="00FD729F" w:rsidP="008B49CF" w:rsidRDefault="00FD729F" w14:paraId="4FC9F4C4" w14:textId="77777777">
            <w:pPr>
              <w:ind w:left="0"/>
              <w:rPr>
                <w:rFonts w:eastAsia="Times New Roman" w:cs="Arial"/>
                <w:color w:val="000000" w:themeColor="text1"/>
                <w:sz w:val="22"/>
                <w:lang w:val="en-CA"/>
              </w:rPr>
            </w:pPr>
            <w:r>
              <w:rPr>
                <w:rFonts w:eastAsia="Times New Roman" w:cs="Arial"/>
                <w:color w:val="000000" w:themeColor="text1"/>
                <w:sz w:val="22"/>
                <w:lang w:val="en-CA"/>
              </w:rPr>
              <w:t>R-001</w:t>
            </w:r>
          </w:p>
        </w:tc>
        <w:tc>
          <w:tcPr>
            <w:tcW w:w="5909" w:type="dxa"/>
            <w:shd w:val="clear" w:color="auto" w:fill="auto"/>
          </w:tcPr>
          <w:p w:rsidR="00FD729F" w:rsidP="0008777B" w:rsidRDefault="00FD729F" w14:paraId="11BFD747" w14:textId="77777777">
            <w:pPr>
              <w:ind w:left="0"/>
              <w:rPr>
                <w:rFonts w:eastAsia="Times New Roman" w:cs="Arial"/>
                <w:color w:val="000000" w:themeColor="text1"/>
                <w:sz w:val="22"/>
                <w:lang w:val="en-CA"/>
              </w:rPr>
            </w:pPr>
            <w:r>
              <w:rPr>
                <w:rFonts w:eastAsia="Times New Roman" w:cs="Arial"/>
                <w:color w:val="000000" w:themeColor="text1"/>
                <w:sz w:val="22"/>
                <w:lang w:val="en-CA"/>
              </w:rPr>
              <w:t>The technician will be running the assessment.</w:t>
            </w:r>
          </w:p>
        </w:tc>
        <w:tc>
          <w:tcPr>
            <w:tcW w:w="992" w:type="dxa"/>
            <w:shd w:val="clear" w:color="auto" w:fill="auto"/>
            <w:noWrap/>
          </w:tcPr>
          <w:p w:rsidR="00FD729F" w:rsidP="008B49CF" w:rsidRDefault="00FD729F" w14:paraId="07B26AA1" w14:textId="77777777">
            <w:pPr>
              <w:rPr>
                <w:rFonts w:eastAsia="Times New Roman" w:cs="Arial"/>
                <w:color w:val="000000" w:themeColor="text1"/>
                <w:sz w:val="22"/>
                <w:lang w:val="en-CA"/>
              </w:rPr>
            </w:pPr>
          </w:p>
        </w:tc>
      </w:tr>
      <w:tr w:rsidR="00FD729F" w:rsidTr="008B49CF" w14:paraId="60A1C26D" w14:textId="77777777">
        <w:tc>
          <w:tcPr>
            <w:tcW w:w="1701" w:type="dxa"/>
            <w:shd w:val="clear" w:color="auto" w:fill="auto"/>
            <w:noWrap/>
          </w:tcPr>
          <w:p w:rsidR="00FD729F" w:rsidP="008B49CF" w:rsidRDefault="00FD729F" w14:paraId="49BA0534" w14:textId="77777777">
            <w:pPr>
              <w:ind w:left="0"/>
              <w:rPr>
                <w:rFonts w:eastAsia="Times New Roman" w:cs="Arial"/>
                <w:color w:val="000000" w:themeColor="text1"/>
                <w:sz w:val="22"/>
                <w:lang w:val="en-CA"/>
              </w:rPr>
            </w:pPr>
            <w:r>
              <w:rPr>
                <w:rFonts w:eastAsia="Times New Roman" w:cs="Arial"/>
                <w:color w:val="000000" w:themeColor="text1"/>
                <w:sz w:val="22"/>
                <w:lang w:val="en-CA"/>
              </w:rPr>
              <w:t>R-002</w:t>
            </w:r>
          </w:p>
        </w:tc>
        <w:tc>
          <w:tcPr>
            <w:tcW w:w="5909" w:type="dxa"/>
            <w:shd w:val="clear" w:color="auto" w:fill="auto"/>
          </w:tcPr>
          <w:p w:rsidR="00FD729F" w:rsidP="009B6D58" w:rsidRDefault="009B6D58" w14:paraId="00666A45" w14:textId="6150435E">
            <w:pPr>
              <w:ind w:left="0"/>
              <w:rPr>
                <w:rFonts w:eastAsia="Times New Roman" w:cs="Arial"/>
                <w:color w:val="000000" w:themeColor="text1"/>
                <w:sz w:val="22"/>
                <w:lang w:val="en-CA"/>
              </w:rPr>
            </w:pPr>
            <w:r>
              <w:rPr>
                <w:rFonts w:eastAsia="Times New Roman" w:cs="Arial"/>
                <w:color w:val="000000" w:themeColor="text1"/>
                <w:sz w:val="22"/>
                <w:lang w:val="en-CA"/>
              </w:rPr>
              <w:t xml:space="preserve">Impedance testing must occur prior to the </w:t>
            </w:r>
            <w:r w:rsidR="00C05B01">
              <w:rPr>
                <w:rFonts w:eastAsia="Times New Roman" w:cs="Arial"/>
                <w:color w:val="000000" w:themeColor="text1"/>
                <w:sz w:val="22"/>
                <w:lang w:val="en-CA"/>
              </w:rPr>
              <w:t xml:space="preserve">assessment. Sufficient electrode contact </w:t>
            </w:r>
            <w:r w:rsidR="002E64C9">
              <w:rPr>
                <w:rFonts w:eastAsia="Times New Roman" w:cs="Arial"/>
                <w:color w:val="000000" w:themeColor="text1"/>
                <w:sz w:val="22"/>
                <w:lang w:val="en-CA"/>
              </w:rPr>
              <w:t>with all 6 electrodes is required.</w:t>
            </w:r>
          </w:p>
        </w:tc>
        <w:tc>
          <w:tcPr>
            <w:tcW w:w="992" w:type="dxa"/>
            <w:shd w:val="clear" w:color="auto" w:fill="auto"/>
            <w:noWrap/>
          </w:tcPr>
          <w:p w:rsidR="00FD729F" w:rsidP="008B49CF" w:rsidRDefault="00FD729F" w14:paraId="74078C64" w14:textId="77777777">
            <w:pPr>
              <w:rPr>
                <w:rFonts w:eastAsia="Times New Roman" w:cs="Arial"/>
                <w:color w:val="000000" w:themeColor="text1"/>
                <w:sz w:val="22"/>
                <w:lang w:val="en-CA"/>
              </w:rPr>
            </w:pPr>
          </w:p>
        </w:tc>
      </w:tr>
      <w:tr w:rsidR="00FD729F" w:rsidTr="008B49CF" w14:paraId="0D78C6CF" w14:textId="77777777">
        <w:tc>
          <w:tcPr>
            <w:tcW w:w="1701" w:type="dxa"/>
            <w:shd w:val="clear" w:color="auto" w:fill="auto"/>
            <w:noWrap/>
          </w:tcPr>
          <w:p w:rsidR="00FD729F" w:rsidP="008B49CF" w:rsidRDefault="00FD729F" w14:paraId="38ACBF9E" w14:textId="77777777">
            <w:pPr>
              <w:ind w:left="0"/>
              <w:rPr>
                <w:rFonts w:eastAsia="Times New Roman" w:cs="Arial"/>
                <w:color w:val="000000" w:themeColor="text1"/>
                <w:sz w:val="22"/>
                <w:lang w:val="en-CA"/>
              </w:rPr>
            </w:pPr>
            <w:r>
              <w:rPr>
                <w:rFonts w:eastAsia="Times New Roman" w:cs="Arial"/>
                <w:color w:val="000000" w:themeColor="text1"/>
                <w:sz w:val="22"/>
                <w:lang w:val="en-CA"/>
              </w:rPr>
              <w:lastRenderedPageBreak/>
              <w:t>R-003</w:t>
            </w:r>
          </w:p>
        </w:tc>
        <w:tc>
          <w:tcPr>
            <w:tcW w:w="5909" w:type="dxa"/>
            <w:shd w:val="clear" w:color="auto" w:fill="auto"/>
          </w:tcPr>
          <w:p w:rsidR="00FD729F" w:rsidP="008B49CF" w:rsidRDefault="002836B6" w14:paraId="563FD914" w14:textId="3203BAE2">
            <w:pPr>
              <w:ind w:left="57"/>
              <w:rPr>
                <w:rFonts w:eastAsia="Times New Roman" w:cs="Arial"/>
                <w:color w:val="000000" w:themeColor="text1"/>
                <w:sz w:val="22"/>
                <w:lang w:val="en-CA"/>
              </w:rPr>
            </w:pPr>
            <w:r>
              <w:rPr>
                <w:rFonts w:eastAsia="Times New Roman" w:cs="Arial"/>
                <w:color w:val="000000" w:themeColor="text1"/>
                <w:sz w:val="22"/>
                <w:lang w:val="en-CA"/>
              </w:rPr>
              <w:t xml:space="preserve">The </w:t>
            </w:r>
            <w:r w:rsidR="00322275">
              <w:rPr>
                <w:rFonts w:eastAsia="Times New Roman" w:cs="Arial"/>
                <w:color w:val="000000" w:themeColor="text1"/>
                <w:sz w:val="22"/>
                <w:lang w:val="en-CA"/>
              </w:rPr>
              <w:t>P2.2 version of the CXN ONE headset will be used for the assessment.</w:t>
            </w:r>
          </w:p>
        </w:tc>
        <w:tc>
          <w:tcPr>
            <w:tcW w:w="992" w:type="dxa"/>
            <w:shd w:val="clear" w:color="auto" w:fill="auto"/>
            <w:noWrap/>
          </w:tcPr>
          <w:p w:rsidR="00FD729F" w:rsidP="008B49CF" w:rsidRDefault="00FD729F" w14:paraId="6A77B572" w14:textId="77777777">
            <w:pPr>
              <w:rPr>
                <w:rFonts w:eastAsia="Times New Roman" w:cs="Arial"/>
                <w:color w:val="000000" w:themeColor="text1"/>
                <w:sz w:val="22"/>
                <w:lang w:val="en-CA"/>
              </w:rPr>
            </w:pPr>
          </w:p>
        </w:tc>
      </w:tr>
      <w:tr w:rsidR="00FD729F" w:rsidTr="008B49CF" w14:paraId="3A8954A6" w14:textId="77777777">
        <w:tc>
          <w:tcPr>
            <w:tcW w:w="1701" w:type="dxa"/>
            <w:shd w:val="clear" w:color="auto" w:fill="auto"/>
            <w:noWrap/>
          </w:tcPr>
          <w:p w:rsidR="00FD729F" w:rsidP="008B49CF" w:rsidRDefault="00FD729F" w14:paraId="6D6FB85B" w14:textId="77777777">
            <w:pPr>
              <w:ind w:left="0"/>
              <w:rPr>
                <w:rFonts w:eastAsia="Times New Roman" w:cs="Arial"/>
                <w:color w:val="000000" w:themeColor="text1"/>
                <w:sz w:val="22"/>
                <w:lang w:val="en-CA"/>
              </w:rPr>
            </w:pPr>
            <w:r>
              <w:rPr>
                <w:rFonts w:eastAsia="Times New Roman" w:cs="Arial"/>
                <w:color w:val="000000" w:themeColor="text1"/>
                <w:sz w:val="22"/>
                <w:lang w:val="en-CA"/>
              </w:rPr>
              <w:t>R-004</w:t>
            </w:r>
          </w:p>
        </w:tc>
        <w:tc>
          <w:tcPr>
            <w:tcW w:w="5909" w:type="dxa"/>
            <w:shd w:val="clear" w:color="auto" w:fill="auto"/>
          </w:tcPr>
          <w:p w:rsidR="00FD729F" w:rsidP="008B49CF" w:rsidRDefault="00FD729F" w14:paraId="72006DFF" w14:textId="77777777">
            <w:pPr>
              <w:ind w:left="57"/>
              <w:rPr>
                <w:rFonts w:eastAsia="Times New Roman" w:cs="Arial"/>
                <w:color w:val="000000" w:themeColor="text1"/>
                <w:sz w:val="22"/>
                <w:lang w:val="en-CA"/>
              </w:rPr>
            </w:pPr>
          </w:p>
        </w:tc>
        <w:tc>
          <w:tcPr>
            <w:tcW w:w="992" w:type="dxa"/>
            <w:shd w:val="clear" w:color="auto" w:fill="auto"/>
            <w:noWrap/>
          </w:tcPr>
          <w:p w:rsidR="00FD729F" w:rsidP="008B49CF" w:rsidRDefault="00FD729F" w14:paraId="1588C20E" w14:textId="77777777">
            <w:pPr>
              <w:rPr>
                <w:rFonts w:eastAsia="Times New Roman" w:cs="Arial"/>
                <w:color w:val="000000" w:themeColor="text1"/>
                <w:sz w:val="22"/>
                <w:lang w:val="en-CA"/>
              </w:rPr>
            </w:pPr>
          </w:p>
        </w:tc>
      </w:tr>
      <w:tr w:rsidR="00FD729F" w:rsidTr="008B49CF" w14:paraId="1DE903A2" w14:textId="77777777">
        <w:tc>
          <w:tcPr>
            <w:tcW w:w="1701" w:type="dxa"/>
            <w:shd w:val="clear" w:color="auto" w:fill="auto"/>
            <w:noWrap/>
          </w:tcPr>
          <w:p w:rsidR="00FD729F" w:rsidP="008B49CF" w:rsidRDefault="00FD729F" w14:paraId="41813BAC" w14:textId="77777777">
            <w:pPr>
              <w:ind w:left="0"/>
              <w:rPr>
                <w:rFonts w:eastAsia="Times New Roman" w:cs="Arial"/>
                <w:color w:val="000000" w:themeColor="text1"/>
                <w:sz w:val="22"/>
                <w:lang w:val="en-CA"/>
              </w:rPr>
            </w:pPr>
            <w:r>
              <w:rPr>
                <w:rFonts w:eastAsia="Times New Roman" w:cs="Arial"/>
                <w:color w:val="000000" w:themeColor="text1"/>
                <w:sz w:val="22"/>
                <w:lang w:val="en-CA"/>
              </w:rPr>
              <w:t>R-005</w:t>
            </w:r>
          </w:p>
        </w:tc>
        <w:tc>
          <w:tcPr>
            <w:tcW w:w="5909" w:type="dxa"/>
            <w:shd w:val="clear" w:color="auto" w:fill="auto"/>
          </w:tcPr>
          <w:p w:rsidR="00FD729F" w:rsidP="008B49CF" w:rsidRDefault="00FD729F" w14:paraId="15DB0762" w14:textId="77777777">
            <w:pPr>
              <w:ind w:left="57"/>
              <w:rPr>
                <w:rFonts w:eastAsia="Times New Roman" w:cs="Arial"/>
                <w:color w:val="000000" w:themeColor="text1"/>
                <w:sz w:val="22"/>
                <w:lang w:val="en-CA"/>
              </w:rPr>
            </w:pPr>
          </w:p>
        </w:tc>
        <w:tc>
          <w:tcPr>
            <w:tcW w:w="992" w:type="dxa"/>
            <w:shd w:val="clear" w:color="auto" w:fill="auto"/>
            <w:noWrap/>
          </w:tcPr>
          <w:p w:rsidR="00FD729F" w:rsidP="008B49CF" w:rsidRDefault="00FD729F" w14:paraId="0EB70289" w14:textId="77777777">
            <w:pPr>
              <w:rPr>
                <w:rFonts w:eastAsia="Times New Roman" w:cs="Arial"/>
                <w:color w:val="000000" w:themeColor="text1"/>
                <w:sz w:val="22"/>
                <w:lang w:val="en-CA"/>
              </w:rPr>
            </w:pPr>
          </w:p>
        </w:tc>
      </w:tr>
    </w:tbl>
    <w:p w:rsidRPr="00A1794A" w:rsidR="00FD729F" w:rsidP="00FD729F" w:rsidRDefault="00FD729F" w14:paraId="0F3D2ABB" w14:textId="77777777"/>
    <w:p w:rsidRPr="00EC4313" w:rsidR="00FD729F" w:rsidP="00FD729F" w:rsidRDefault="00FD729F" w14:paraId="389D0959" w14:textId="77777777">
      <w:pPr>
        <w:ind w:left="0"/>
      </w:pPr>
    </w:p>
    <w:p w:rsidR="00FD729F" w:rsidP="00FD729F" w:rsidRDefault="00FD729F" w14:paraId="7B7C64C2" w14:textId="77777777">
      <w:pPr>
        <w:pStyle w:val="Heading2"/>
      </w:pPr>
      <w:bookmarkStart w:name="_Toc98171893" w:id="8"/>
      <w:r>
        <w:t>Non-requirements</w:t>
      </w:r>
      <w:bookmarkEnd w:id="8"/>
    </w:p>
    <w:p w:rsidR="00FD729F" w:rsidP="00FD729F" w:rsidRDefault="00FD729F" w14:paraId="6E3266FA" w14:textId="77777777">
      <w:r>
        <w:t>This section identifies possible feature candidates that were not identified as requirements, but are not simply missing. Feature candidates in this section are often surfaced during detailed analysis.  This section is included to ensure that stakeholders agree that business goals can still be satisfied without the inclusion of these feature candidates as requirements. Note that future product release may promote some of these items to requirements</w:t>
      </w:r>
    </w:p>
    <w:tbl>
      <w:tblPr>
        <w:tblW w:w="860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A0" w:firstRow="1" w:lastRow="0" w:firstColumn="1" w:lastColumn="0" w:noHBand="0" w:noVBand="1"/>
      </w:tblPr>
      <w:tblGrid>
        <w:gridCol w:w="1701"/>
        <w:gridCol w:w="5909"/>
        <w:gridCol w:w="992"/>
      </w:tblGrid>
      <w:tr w:rsidR="00FD729F" w:rsidTr="008B49CF" w14:paraId="67A03C52" w14:textId="77777777">
        <w:tc>
          <w:tcPr>
            <w:tcW w:w="1701" w:type="dxa"/>
            <w:shd w:val="clear" w:color="auto" w:fill="auto"/>
            <w:noWrap/>
          </w:tcPr>
          <w:p w:rsidR="00FD729F" w:rsidP="008B49CF" w:rsidRDefault="00FD729F" w14:paraId="1EA57271" w14:textId="77777777">
            <w:pPr>
              <w:ind w:left="0"/>
              <w:rPr>
                <w:rFonts w:eastAsia="Times New Roman" w:cs="Arial"/>
                <w:color w:val="000000" w:themeColor="text1"/>
                <w:sz w:val="22"/>
                <w:lang w:val="en-CA"/>
              </w:rPr>
            </w:pPr>
            <w:r>
              <w:rPr>
                <w:rFonts w:eastAsia="Times New Roman" w:cs="Arial"/>
                <w:color w:val="000000" w:themeColor="text1"/>
                <w:sz w:val="22"/>
                <w:lang w:val="en-CA"/>
              </w:rPr>
              <w:t>NR-001</w:t>
            </w:r>
          </w:p>
        </w:tc>
        <w:tc>
          <w:tcPr>
            <w:tcW w:w="5909" w:type="dxa"/>
            <w:shd w:val="clear" w:color="auto" w:fill="auto"/>
          </w:tcPr>
          <w:p w:rsidR="00FD729F" w:rsidP="008B49CF" w:rsidRDefault="00FD729F" w14:paraId="4C242900" w14:textId="77777777">
            <w:pPr>
              <w:ind w:left="57"/>
              <w:rPr>
                <w:rFonts w:eastAsia="Times New Roman" w:cs="Arial"/>
                <w:color w:val="000000" w:themeColor="text1"/>
                <w:sz w:val="22"/>
                <w:lang w:val="en-CA"/>
              </w:rPr>
            </w:pPr>
            <w:r>
              <w:rPr>
                <w:rFonts w:eastAsia="Times New Roman" w:cs="Arial"/>
                <w:color w:val="000000" w:themeColor="text1"/>
                <w:sz w:val="22"/>
                <w:lang w:val="en-CA"/>
              </w:rPr>
              <w:t xml:space="preserve">The participant can use as much ocular control as available to attend to stimuli. </w:t>
            </w:r>
          </w:p>
        </w:tc>
        <w:tc>
          <w:tcPr>
            <w:tcW w:w="992" w:type="dxa"/>
            <w:shd w:val="clear" w:color="auto" w:fill="auto"/>
            <w:noWrap/>
          </w:tcPr>
          <w:p w:rsidR="00FD729F" w:rsidP="008B49CF" w:rsidRDefault="00FD729F" w14:paraId="2245B793" w14:textId="77777777">
            <w:pPr>
              <w:rPr>
                <w:rFonts w:eastAsia="Times New Roman" w:cs="Arial"/>
                <w:color w:val="000000" w:themeColor="text1"/>
                <w:sz w:val="22"/>
                <w:lang w:val="en-CA"/>
              </w:rPr>
            </w:pPr>
          </w:p>
        </w:tc>
      </w:tr>
      <w:tr w:rsidR="00FD729F" w:rsidTr="008B49CF" w14:paraId="2E762C20" w14:textId="77777777">
        <w:tc>
          <w:tcPr>
            <w:tcW w:w="1701" w:type="dxa"/>
            <w:shd w:val="clear" w:color="auto" w:fill="auto"/>
            <w:noWrap/>
          </w:tcPr>
          <w:p w:rsidR="00FD729F" w:rsidP="008B49CF" w:rsidRDefault="00FD729F" w14:paraId="0936FF4B" w14:textId="77777777">
            <w:pPr>
              <w:ind w:left="0"/>
              <w:rPr>
                <w:rFonts w:eastAsia="Times New Roman" w:cs="Arial"/>
                <w:color w:val="000000" w:themeColor="text1"/>
                <w:sz w:val="22"/>
                <w:lang w:val="en-CA"/>
              </w:rPr>
            </w:pPr>
            <w:r>
              <w:rPr>
                <w:rFonts w:eastAsia="Times New Roman" w:cs="Arial"/>
                <w:color w:val="000000" w:themeColor="text1"/>
                <w:sz w:val="22"/>
                <w:lang w:val="en-CA"/>
              </w:rPr>
              <w:t>NR-002</w:t>
            </w:r>
          </w:p>
        </w:tc>
        <w:tc>
          <w:tcPr>
            <w:tcW w:w="5909" w:type="dxa"/>
            <w:shd w:val="clear" w:color="auto" w:fill="auto"/>
          </w:tcPr>
          <w:p w:rsidR="00FD729F" w:rsidP="008B49CF" w:rsidRDefault="00FD729F" w14:paraId="1DEC8A22" w14:textId="77777777">
            <w:pPr>
              <w:ind w:left="57"/>
              <w:rPr>
                <w:rFonts w:eastAsia="Times New Roman" w:cs="Arial"/>
                <w:color w:val="000000" w:themeColor="text1"/>
                <w:sz w:val="22"/>
                <w:lang w:val="en-CA"/>
              </w:rPr>
            </w:pPr>
            <w:r>
              <w:rPr>
                <w:rFonts w:eastAsia="Times New Roman" w:cs="Arial"/>
                <w:color w:val="000000" w:themeColor="text1"/>
                <w:sz w:val="22"/>
                <w:lang w:val="en-CA"/>
              </w:rPr>
              <w:t>The caregiver or participant does not need to run this assessment without technician support.</w:t>
            </w:r>
          </w:p>
        </w:tc>
        <w:tc>
          <w:tcPr>
            <w:tcW w:w="992" w:type="dxa"/>
            <w:shd w:val="clear" w:color="auto" w:fill="auto"/>
            <w:noWrap/>
          </w:tcPr>
          <w:p w:rsidR="00FD729F" w:rsidP="008B49CF" w:rsidRDefault="00FD729F" w14:paraId="167C026F" w14:textId="77777777">
            <w:pPr>
              <w:rPr>
                <w:rFonts w:eastAsia="Times New Roman" w:cs="Arial"/>
                <w:color w:val="000000" w:themeColor="text1"/>
                <w:sz w:val="22"/>
                <w:lang w:val="en-CA"/>
              </w:rPr>
            </w:pPr>
          </w:p>
        </w:tc>
      </w:tr>
      <w:tr w:rsidR="00FD729F" w:rsidTr="008B49CF" w14:paraId="70B0B18A" w14:textId="77777777">
        <w:tc>
          <w:tcPr>
            <w:tcW w:w="1701" w:type="dxa"/>
            <w:shd w:val="clear" w:color="auto" w:fill="auto"/>
            <w:noWrap/>
          </w:tcPr>
          <w:p w:rsidR="00FD729F" w:rsidP="008B49CF" w:rsidRDefault="00FD729F" w14:paraId="06878C43" w14:textId="77777777">
            <w:pPr>
              <w:ind w:left="0"/>
              <w:rPr>
                <w:rFonts w:eastAsia="Times New Roman" w:cs="Arial"/>
                <w:color w:val="000000" w:themeColor="text1"/>
                <w:sz w:val="22"/>
                <w:lang w:val="en-CA"/>
              </w:rPr>
            </w:pPr>
            <w:r>
              <w:rPr>
                <w:rFonts w:eastAsia="Times New Roman" w:cs="Arial"/>
                <w:color w:val="000000" w:themeColor="text1"/>
                <w:sz w:val="22"/>
                <w:lang w:val="en-CA"/>
              </w:rPr>
              <w:t>NR-003</w:t>
            </w:r>
          </w:p>
        </w:tc>
        <w:tc>
          <w:tcPr>
            <w:tcW w:w="5909" w:type="dxa"/>
            <w:shd w:val="clear" w:color="auto" w:fill="auto"/>
          </w:tcPr>
          <w:p w:rsidR="00FD729F" w:rsidP="008B49CF" w:rsidRDefault="00FD729F" w14:paraId="191CA881" w14:textId="77777777">
            <w:pPr>
              <w:ind w:left="57"/>
              <w:rPr>
                <w:rFonts w:eastAsia="Times New Roman" w:cs="Arial"/>
                <w:color w:val="000000" w:themeColor="text1"/>
                <w:sz w:val="22"/>
                <w:lang w:val="en-CA"/>
              </w:rPr>
            </w:pPr>
            <w:r>
              <w:rPr>
                <w:rFonts w:eastAsia="Times New Roman" w:cs="Arial"/>
                <w:color w:val="000000" w:themeColor="text1"/>
                <w:sz w:val="22"/>
                <w:lang w:val="en-CA"/>
              </w:rPr>
              <w:t>Advanced machine learning models are not required for the assessment, as they are dependent on having a large amount of existing training data from the participant for model training and reinforcement.</w:t>
            </w:r>
          </w:p>
        </w:tc>
        <w:tc>
          <w:tcPr>
            <w:tcW w:w="992" w:type="dxa"/>
            <w:shd w:val="clear" w:color="auto" w:fill="auto"/>
            <w:noWrap/>
          </w:tcPr>
          <w:p w:rsidR="00FD729F" w:rsidP="008B49CF" w:rsidRDefault="00FD729F" w14:paraId="7B791F3F" w14:textId="77777777">
            <w:pPr>
              <w:rPr>
                <w:rFonts w:eastAsia="Times New Roman" w:cs="Arial"/>
                <w:color w:val="000000" w:themeColor="text1"/>
                <w:sz w:val="22"/>
                <w:lang w:val="en-CA"/>
              </w:rPr>
            </w:pPr>
          </w:p>
        </w:tc>
      </w:tr>
      <w:tr w:rsidR="00FD729F" w:rsidTr="008B49CF" w14:paraId="7FA2B605" w14:textId="77777777">
        <w:tc>
          <w:tcPr>
            <w:tcW w:w="1701" w:type="dxa"/>
            <w:shd w:val="clear" w:color="auto" w:fill="auto"/>
            <w:noWrap/>
          </w:tcPr>
          <w:p w:rsidR="00FD729F" w:rsidP="008B49CF" w:rsidRDefault="00FD729F" w14:paraId="4597EC80" w14:textId="77777777">
            <w:pPr>
              <w:ind w:left="0"/>
              <w:rPr>
                <w:rFonts w:eastAsia="Times New Roman" w:cs="Arial"/>
                <w:color w:val="000000" w:themeColor="text1"/>
                <w:sz w:val="22"/>
                <w:lang w:val="en-CA"/>
              </w:rPr>
            </w:pPr>
            <w:r>
              <w:rPr>
                <w:rFonts w:eastAsia="Times New Roman" w:cs="Arial"/>
                <w:color w:val="000000" w:themeColor="text1"/>
                <w:sz w:val="22"/>
                <w:lang w:val="en-CA"/>
              </w:rPr>
              <w:t>NR-004</w:t>
            </w:r>
          </w:p>
        </w:tc>
        <w:tc>
          <w:tcPr>
            <w:tcW w:w="5909" w:type="dxa"/>
            <w:shd w:val="clear" w:color="auto" w:fill="auto"/>
          </w:tcPr>
          <w:p w:rsidR="00FD729F" w:rsidP="008B49CF" w:rsidRDefault="00B06648" w14:paraId="7058BD98" w14:textId="1C0BF603">
            <w:pPr>
              <w:ind w:left="57"/>
              <w:rPr>
                <w:rFonts w:eastAsia="Times New Roman" w:cs="Arial"/>
                <w:color w:val="000000" w:themeColor="text1"/>
                <w:sz w:val="22"/>
                <w:lang w:val="en-CA"/>
              </w:rPr>
            </w:pPr>
            <w:r>
              <w:rPr>
                <w:rFonts w:eastAsia="Times New Roman" w:cs="Arial"/>
                <w:color w:val="000000" w:themeColor="text1"/>
                <w:sz w:val="22"/>
                <w:lang w:val="en-CA"/>
              </w:rPr>
              <w:t xml:space="preserve">The desktop implementation of the assessment protocol does not need to live as a standalone executable (i.e., can live as a </w:t>
            </w:r>
            <w:proofErr w:type="spellStart"/>
            <w:r>
              <w:rPr>
                <w:rFonts w:eastAsia="Times New Roman" w:cs="Arial"/>
                <w:color w:val="000000" w:themeColor="text1"/>
                <w:sz w:val="22"/>
                <w:lang w:val="en-CA"/>
              </w:rPr>
              <w:t>Jupyter</w:t>
            </w:r>
            <w:proofErr w:type="spellEnd"/>
            <w:r>
              <w:rPr>
                <w:rFonts w:eastAsia="Times New Roman" w:cs="Arial"/>
                <w:color w:val="000000" w:themeColor="text1"/>
                <w:sz w:val="22"/>
                <w:lang w:val="en-CA"/>
              </w:rPr>
              <w:t xml:space="preserve"> notebook).</w:t>
            </w:r>
          </w:p>
        </w:tc>
        <w:tc>
          <w:tcPr>
            <w:tcW w:w="992" w:type="dxa"/>
            <w:shd w:val="clear" w:color="auto" w:fill="auto"/>
            <w:noWrap/>
          </w:tcPr>
          <w:p w:rsidR="00FD729F" w:rsidP="008B49CF" w:rsidRDefault="00FD729F" w14:paraId="176E5AEB" w14:textId="77777777">
            <w:pPr>
              <w:rPr>
                <w:rFonts w:eastAsia="Times New Roman" w:cs="Arial"/>
                <w:color w:val="000000" w:themeColor="text1"/>
                <w:sz w:val="22"/>
                <w:lang w:val="en-CA"/>
              </w:rPr>
            </w:pPr>
          </w:p>
        </w:tc>
      </w:tr>
      <w:tr w:rsidR="00FD729F" w:rsidTr="008B49CF" w14:paraId="30792AA0" w14:textId="77777777">
        <w:tc>
          <w:tcPr>
            <w:tcW w:w="1701" w:type="dxa"/>
            <w:shd w:val="clear" w:color="auto" w:fill="auto"/>
            <w:noWrap/>
          </w:tcPr>
          <w:p w:rsidR="00FD729F" w:rsidP="008B49CF" w:rsidRDefault="00FD729F" w14:paraId="202DD70D" w14:textId="77777777">
            <w:pPr>
              <w:ind w:left="0"/>
              <w:rPr>
                <w:rFonts w:eastAsia="Times New Roman" w:cs="Arial"/>
                <w:color w:val="000000" w:themeColor="text1"/>
                <w:sz w:val="22"/>
                <w:lang w:val="en-CA"/>
              </w:rPr>
            </w:pPr>
            <w:r>
              <w:rPr>
                <w:rFonts w:eastAsia="Times New Roman" w:cs="Arial"/>
                <w:color w:val="000000" w:themeColor="text1"/>
                <w:sz w:val="22"/>
                <w:lang w:val="en-CA"/>
              </w:rPr>
              <w:t>NR-005</w:t>
            </w:r>
          </w:p>
        </w:tc>
        <w:tc>
          <w:tcPr>
            <w:tcW w:w="5909" w:type="dxa"/>
            <w:shd w:val="clear" w:color="auto" w:fill="auto"/>
          </w:tcPr>
          <w:p w:rsidR="00FD729F" w:rsidP="008B49CF" w:rsidRDefault="00FD729F" w14:paraId="199FE3AB" w14:textId="77777777">
            <w:pPr>
              <w:ind w:left="57"/>
              <w:rPr>
                <w:rFonts w:eastAsia="Times New Roman" w:cs="Arial"/>
                <w:color w:val="000000" w:themeColor="text1"/>
                <w:sz w:val="22"/>
                <w:lang w:val="en-CA"/>
              </w:rPr>
            </w:pPr>
          </w:p>
        </w:tc>
        <w:tc>
          <w:tcPr>
            <w:tcW w:w="992" w:type="dxa"/>
            <w:shd w:val="clear" w:color="auto" w:fill="auto"/>
            <w:noWrap/>
          </w:tcPr>
          <w:p w:rsidR="00FD729F" w:rsidP="008B49CF" w:rsidRDefault="00FD729F" w14:paraId="25EDD7B6" w14:textId="77777777">
            <w:pPr>
              <w:rPr>
                <w:rFonts w:eastAsia="Times New Roman" w:cs="Arial"/>
                <w:color w:val="000000" w:themeColor="text1"/>
                <w:sz w:val="22"/>
                <w:lang w:val="en-CA"/>
              </w:rPr>
            </w:pPr>
          </w:p>
        </w:tc>
      </w:tr>
    </w:tbl>
    <w:p w:rsidR="00FD729F" w:rsidP="00FD729F" w:rsidRDefault="00FD729F" w14:paraId="3364F6DF" w14:textId="77777777">
      <w:pPr>
        <w:spacing w:before="0" w:after="0"/>
        <w:ind w:left="0"/>
      </w:pPr>
      <w:r>
        <w:br w:type="page"/>
      </w:r>
    </w:p>
    <w:p w:rsidR="00FD729F" w:rsidRDefault="00FD729F" w14:paraId="35580388" w14:textId="77777777">
      <w:pPr>
        <w:spacing w:before="0" w:after="0"/>
        <w:ind w:left="0"/>
      </w:pPr>
    </w:p>
    <w:p w:rsidR="00FD729F" w:rsidRDefault="00FD729F" w14:paraId="00D444A5" w14:textId="77777777">
      <w:pPr>
        <w:spacing w:before="0" w:after="0"/>
        <w:ind w:left="0"/>
      </w:pPr>
    </w:p>
    <w:p w:rsidR="00B31EBB" w:rsidP="00B31EBB" w:rsidRDefault="00B31EBB" w14:paraId="6F5597D1" w14:textId="1BB31238">
      <w:pPr>
        <w:pStyle w:val="Heading1"/>
      </w:pPr>
      <w:bookmarkStart w:name="_Toc98171894" w:id="9"/>
      <w:commentRangeStart w:id="10"/>
      <w:r>
        <w:t>Literature Review</w:t>
      </w:r>
      <w:commentRangeEnd w:id="10"/>
      <w:r w:rsidR="001F41E1">
        <w:rPr>
          <w:rStyle w:val="CommentReference"/>
          <w:rFonts w:cs="Times New Roman"/>
          <w:b w:val="0"/>
        </w:rPr>
        <w:commentReference w:id="10"/>
      </w:r>
      <w:bookmarkEnd w:id="9"/>
    </w:p>
    <w:p w:rsidR="00B31EBB" w:rsidP="00B31EBB" w:rsidRDefault="00B31EBB" w14:paraId="2F9EBA0E" w14:textId="77777777"/>
    <w:p w:rsidR="00B31EBB" w:rsidP="00B31EBB" w:rsidRDefault="00425B69" w14:paraId="77546647" w14:textId="4A31CACB">
      <w:hyperlink w:history="1" r:id="rId21">
        <w:commentRangeStart w:id="11"/>
        <w:r w:rsidRPr="006E61EC" w:rsidR="00B31EBB">
          <w:rPr>
            <w:rStyle w:val="Hyperlink"/>
          </w:rPr>
          <w:t>https://www.frontiersin.org/articles/10.3389/fnhum.2020.595890/full</w:t>
        </w:r>
      </w:hyperlink>
      <w:r w:rsidR="00B31EBB">
        <w:t xml:space="preserve"> </w:t>
      </w:r>
      <w:commentRangeEnd w:id="11"/>
      <w:r w:rsidR="00837E7C">
        <w:rPr>
          <w:rStyle w:val="CommentReference"/>
        </w:rPr>
        <w:commentReference w:id="11"/>
      </w:r>
    </w:p>
    <w:p w:rsidR="00B31EBB" w:rsidP="00B31EBB" w:rsidRDefault="00B31EBB" w14:paraId="7BE49EA9" w14:textId="77777777">
      <w:r>
        <w:t>“Two participants with late-stage ALS, visual impairments, and minimal volitional movement completed a single-case experimental research design comparing copy-spelling performance with three different typing systems: (1) commercially available eye tracking communication software, (2) Shuffle Speller with modified eye tracking, and (3) Shuffle Speller with SSVEP BCI. Participant 1 was unable to type any correct characters with the commercial system, but achieved accuracies of up to 50% with Shuffle Speller eye tracking and 89% with Shuffle Speller BCI. Participant 2 also had higher maximum accuracies with Shuffle Speller, typing with up to 63% accuracy with eye tracking and 100% accuracy with BCI. However, participants’ typing accuracy for both Shuffle Speller conditions was highly variable, particularly in the BCI condition. “</w:t>
      </w:r>
    </w:p>
    <w:p w:rsidR="00B31EBB" w:rsidP="00B31EBB" w:rsidRDefault="00B31EBB" w14:paraId="0CA7B6C1" w14:textId="77777777"/>
    <w:p w:rsidR="00B31EBB" w:rsidP="00B31EBB" w:rsidRDefault="00B31EBB" w14:paraId="191AB93F" w14:textId="77777777">
      <w:r>
        <w:t>https://cogsci.ucsd.edu/~desa/SSVEP-Masaki.pdf</w:t>
      </w:r>
    </w:p>
    <w:p w:rsidR="00B31EBB" w:rsidP="00B31EBB" w:rsidRDefault="00B31EBB" w14:paraId="31416308" w14:textId="77777777">
      <w:r>
        <w:t>Outlines glaucoma protocol - could overlap with assessment techniques</w:t>
      </w:r>
    </w:p>
    <w:p w:rsidR="00B31EBB" w:rsidP="00B31EBB" w:rsidRDefault="00B31EBB" w14:paraId="3480E5C6" w14:textId="77777777"/>
    <w:p w:rsidR="00B31EBB" w:rsidP="00B31EBB" w:rsidRDefault="00B31EBB" w14:paraId="4FFBBBCA" w14:textId="77777777">
      <w:r>
        <w:t>https://journals.plos.org/plosone/article?id=10.1371/journal.pone.0073691</w:t>
      </w:r>
    </w:p>
    <w:p w:rsidR="00B31EBB" w:rsidP="00B31EBB" w:rsidRDefault="00B31EBB" w14:paraId="07600C94" w14:textId="77777777">
      <w:r>
        <w:t>SSVEP is a stronger performing BCI paradigm than P300</w:t>
      </w:r>
    </w:p>
    <w:p w:rsidR="00B31EBB" w:rsidP="00B31EBB" w:rsidRDefault="00B31EBB" w14:paraId="0ACF353A" w14:textId="77777777"/>
    <w:p w:rsidR="00B31EBB" w:rsidP="00B31EBB" w:rsidRDefault="00B31EBB" w14:paraId="4A39B308" w14:textId="77777777"/>
    <w:p w:rsidR="00B31EBB" w:rsidP="00B31EBB" w:rsidRDefault="00B31EBB" w14:paraId="22962641" w14:textId="3C352FAB">
      <w:r>
        <w:t>(Note that all the studies below were with neurotypical, healthy participants)</w:t>
      </w:r>
    </w:p>
    <w:p w:rsidR="00B31EBB" w:rsidP="00B31EBB" w:rsidRDefault="00B31EBB" w14:paraId="7546581D" w14:textId="77777777"/>
    <w:p w:rsidR="00B31EBB" w:rsidP="00B31EBB" w:rsidRDefault="00B31EBB" w14:paraId="26AF3BD6" w14:textId="77777777"/>
    <w:p w:rsidR="00B31EBB" w:rsidP="00B31EBB" w:rsidRDefault="00B31EBB" w14:paraId="2B97386A" w14:textId="35F60889">
      <w:r>
        <w:t xml:space="preserve">PMID: </w:t>
      </w:r>
      <w:hyperlink w:history="1" r:id="rId22">
        <w:r w:rsidRPr="006E61EC">
          <w:rPr>
            <w:rStyle w:val="Hyperlink"/>
          </w:rPr>
          <w:t>25571230</w:t>
        </w:r>
      </w:hyperlink>
      <w:r w:rsidR="008C1E54">
        <w:t xml:space="preserve"> (full</w:t>
      </w:r>
      <w:hyperlink w:history="1" r:id="rId23">
        <w:r w:rsidRPr="008C1E54" w:rsidR="008C1E54">
          <w:rPr>
            <w:rStyle w:val="Hyperlink"/>
          </w:rPr>
          <w:t xml:space="preserve">-text at </w:t>
        </w:r>
        <w:proofErr w:type="spellStart"/>
        <w:r w:rsidRPr="008C1E54" w:rsidR="008C1E54">
          <w:rPr>
            <w:rStyle w:val="Hyperlink"/>
          </w:rPr>
          <w:t>researchgate</w:t>
        </w:r>
        <w:proofErr w:type="spellEnd"/>
      </w:hyperlink>
      <w:r w:rsidR="008C1E54">
        <w:t>)</w:t>
      </w:r>
    </w:p>
    <w:p w:rsidR="00B31EBB" w:rsidP="00B31EBB" w:rsidRDefault="00B31EBB" w14:paraId="635C12C6" w14:textId="77777777">
      <w:r>
        <w:t xml:space="preserve">“A number of neurophysiological studies showed that brain can covertly shift the focus of attention without redirecting the gaze [9], [10]” </w:t>
      </w:r>
    </w:p>
    <w:p w:rsidR="00B31EBB" w:rsidP="00B31EBB" w:rsidRDefault="00B31EBB" w14:paraId="5E490EB8" w14:textId="77777777">
      <w:r>
        <w:t>- Suggests covert attention creates strongest response in first harmonics</w:t>
      </w:r>
    </w:p>
    <w:p w:rsidR="00B31EBB" w:rsidP="00B31EBB" w:rsidRDefault="00B31EBB" w14:paraId="33C68C0D" w14:textId="77777777">
      <w:r>
        <w:t> - While the overt attention generated strong oscillations in the range of flickering frequencies and can be observed in the 1st and 2nd harmonics, the covert attention resulted in higher power only in the 2nd harmonics, consistently in all subjects, which is really an interesting observation.</w:t>
      </w:r>
    </w:p>
    <w:p w:rsidR="00B31EBB" w:rsidP="00B31EBB" w:rsidRDefault="00B31EBB" w14:paraId="62F79514" w14:textId="77777777">
      <w:commentRangeStart w:id="12"/>
      <w:r>
        <w:t xml:space="preserve">- Used active / dry electrodes (impedance &lt;5 </w:t>
      </w:r>
      <w:proofErr w:type="spellStart"/>
      <w:r>
        <w:t>kohms</w:t>
      </w:r>
      <w:proofErr w:type="spellEnd"/>
      <w:r>
        <w:t>)</w:t>
      </w:r>
      <w:commentRangeEnd w:id="12"/>
      <w:r w:rsidR="00A669CB">
        <w:rPr>
          <w:rStyle w:val="CommentReference"/>
        </w:rPr>
        <w:commentReference w:id="12"/>
      </w:r>
    </w:p>
    <w:p w:rsidR="00B31EBB" w:rsidP="00B31EBB" w:rsidRDefault="00B31EBB" w14:paraId="4F1F0F9C" w14:textId="77777777">
      <w:r>
        <w:t>- Task processing increases power in alpha band, but also dampens cortical processing of other stimuli</w:t>
      </w:r>
    </w:p>
    <w:p w:rsidR="00B31EBB" w:rsidP="00B31EBB" w:rsidRDefault="00B31EBB" w14:paraId="75A6AA5C" w14:textId="77777777">
      <w:r>
        <w:t>We suggest that using α-band power and flickering frequency power as a combination of two specific features would enhance the specificity of the BCI system aiming at the neuro-rehabilitation of subjects with concentration difficulties.</w:t>
      </w:r>
    </w:p>
    <w:p w:rsidR="00C21C31" w:rsidP="00E92C7A" w:rsidRDefault="00C21C31" w14:paraId="3DEDCB51" w14:textId="4812F787">
      <w:pPr>
        <w:ind w:left="0"/>
        <w:rPr>
          <w:ins w:author="Chris Ullrich" w:date="2022-03-20T11:41:00Z" w:id="13"/>
        </w:rPr>
      </w:pPr>
    </w:p>
    <w:p w:rsidR="00E92C7A" w:rsidP="00E92C7A" w:rsidRDefault="00E92C7A" w14:paraId="51B56D1C" w14:textId="77777777">
      <w:pPr>
        <w:rPr>
          <w:ins w:author="Chris Ullrich" w:date="2022-03-20T11:41:00Z" w:id="14"/>
        </w:rPr>
      </w:pPr>
      <w:ins w:author="Chris Ullrich" w:date="2022-03-20T11:41:00Z" w:id="15">
        <w:r>
          <w:t xml:space="preserve">See also: </w:t>
        </w:r>
        <w:r>
          <w:fldChar w:fldCharType="begin"/>
        </w:r>
        <w:r>
          <w:instrText xml:space="preserve"> HYPERLINK "</w:instrText>
        </w:r>
        <w:r w:rsidRPr="00E54B21">
          <w:instrText>https://www.frontiersin.org/articles/10.3389/fnins.2021.746146/full</w:instrText>
        </w:r>
        <w:r>
          <w:instrText xml:space="preserve">" </w:instrText>
        </w:r>
        <w:r>
          <w:fldChar w:fldCharType="separate"/>
        </w:r>
        <w:r w:rsidRPr="00936B16">
          <w:rPr>
            <w:rStyle w:val="Hyperlink"/>
          </w:rPr>
          <w:t>https://www.frontiersin.org/articles/10.3389/fnins.2021.746146/full</w:t>
        </w:r>
        <w:r>
          <w:fldChar w:fldCharType="end"/>
        </w:r>
      </w:ins>
    </w:p>
    <w:p w:rsidR="00E92C7A" w:rsidP="00E92C7A" w:rsidRDefault="00E92C7A" w14:paraId="3827B9FE" w14:textId="77777777">
      <w:pPr>
        <w:rPr>
          <w:ins w:author="Chris Ullrich" w:date="2022-03-20T11:41:00Z" w:id="16"/>
        </w:rPr>
      </w:pPr>
      <w:ins w:author="Chris Ullrich" w:date="2022-03-20T11:41:00Z" w:id="17">
        <w:r w:rsidRPr="005B0D15">
          <w:t>A BCI-Based Study on the Relationship Between the SSVEP and Retinal Eccentricity in Overt and Covert Attention</w:t>
        </w:r>
        <w:r>
          <w:t xml:space="preserve"> – Frontiers of Neuroscience – Dec. 2021</w:t>
        </w:r>
      </w:ins>
    </w:p>
    <w:p w:rsidRPr="00C21C31" w:rsidR="00E92C7A" w:rsidP="00E92C7A" w:rsidRDefault="00E92C7A" w14:paraId="6717118C" w14:textId="77777777">
      <w:pPr>
        <w:pStyle w:val="ListParagraph"/>
        <w:numPr>
          <w:ilvl w:val="0"/>
          <w:numId w:val="20"/>
        </w:numPr>
        <w:rPr>
          <w:ins w:author="Chris Ullrich" w:date="2022-03-20T11:41:00Z" w:id="18"/>
        </w:rPr>
      </w:pPr>
      <w:ins w:author="Chris Ullrich" w:date="2022-03-20T11:41:00Z" w:id="19">
        <w:r w:rsidRPr="00C21C31">
          <w:t>Here, we conducted an EEG study with 25 subjects who performed covert attentional tasks at different retinal eccentricities ranging from 0.75° to 13.90°, as well as tasks involving overt attention and no attention</w:t>
        </w:r>
      </w:ins>
    </w:p>
    <w:p w:rsidRPr="005257D5" w:rsidR="005257D5" w:rsidP="005257D5" w:rsidRDefault="005257D5" w14:paraId="1271858B" w14:textId="77777777">
      <w:pPr>
        <w:pStyle w:val="ListParagraph"/>
        <w:numPr>
          <w:ilvl w:val="0"/>
          <w:numId w:val="20"/>
        </w:numPr>
        <w:rPr>
          <w:ins w:author="Chris Ullrich" w:date="2022-03-20T11:42:00Z" w:id="20"/>
        </w:rPr>
      </w:pPr>
      <w:ins w:author="Chris Ullrich" w:date="2022-03-20T11:42:00Z" w:id="21">
        <w:r w:rsidRPr="005257D5">
          <w:lastRenderedPageBreak/>
          <w:t>This study employed the extended canonical correlation analysis (CCA)-based method, using the multiple trials of overt attention as individual calibration signals to extract the metrical features for the test signals during covert attention (</w:t>
        </w:r>
        <w:r w:rsidRPr="005257D5">
          <w:fldChar w:fldCharType="begin"/>
        </w:r>
        <w:r w:rsidRPr="005257D5">
          <w:instrText xml:space="preserve"> HYPERLINK "https://www.frontiersin.org/articles/10.3389/fnins.2021.746146/full" \l "B27" </w:instrText>
        </w:r>
        <w:r w:rsidRPr="005257D5">
          <w:fldChar w:fldCharType="separate"/>
        </w:r>
        <w:r w:rsidRPr="005257D5">
          <w:rPr>
            <w:rStyle w:val="Hyperlink"/>
          </w:rPr>
          <w:t>Nakanishi et al., 2014</w:t>
        </w:r>
        <w:r w:rsidRPr="005257D5">
          <w:fldChar w:fldCharType="end"/>
        </w:r>
        <w:r w:rsidRPr="005257D5">
          <w:t>, </w:t>
        </w:r>
        <w:r w:rsidRPr="005257D5">
          <w:fldChar w:fldCharType="begin"/>
        </w:r>
        <w:r w:rsidRPr="005257D5">
          <w:instrText xml:space="preserve"> HYPERLINK "https://www.frontiersin.org/articles/10.3389/fnins.2021.746146/full" \l "B26" </w:instrText>
        </w:r>
        <w:r w:rsidRPr="005257D5">
          <w:fldChar w:fldCharType="separate"/>
        </w:r>
        <w:r w:rsidRPr="005257D5">
          <w:rPr>
            <w:rStyle w:val="Hyperlink"/>
          </w:rPr>
          <w:t>2015</w:t>
        </w:r>
        <w:r w:rsidRPr="005257D5">
          <w:fldChar w:fldCharType="end"/>
        </w:r>
        <w:r w:rsidRPr="005257D5">
          <w:t>; </w:t>
        </w:r>
        <w:r w:rsidRPr="005257D5">
          <w:fldChar w:fldCharType="begin"/>
        </w:r>
        <w:r w:rsidRPr="005257D5">
          <w:instrText xml:space="preserve"> HYPERLINK "https://www.frontiersin.org/articles/10.3389/fnins.2021.746146/full" \l "B13" </w:instrText>
        </w:r>
        <w:r w:rsidRPr="005257D5">
          <w:fldChar w:fldCharType="separate"/>
        </w:r>
        <w:r w:rsidRPr="005257D5">
          <w:rPr>
            <w:rStyle w:val="Hyperlink"/>
          </w:rPr>
          <w:t>Chen et al., 2015b</w:t>
        </w:r>
        <w:r w:rsidRPr="005257D5">
          <w:fldChar w:fldCharType="end"/>
        </w:r>
        <w:r w:rsidRPr="005257D5">
          <w:t>).</w:t>
        </w:r>
      </w:ins>
    </w:p>
    <w:p w:rsidR="005257D5" w:rsidP="00E92C7A" w:rsidRDefault="005257D5" w14:paraId="0612CE8B" w14:textId="77777777">
      <w:pPr>
        <w:pStyle w:val="ListParagraph"/>
        <w:numPr>
          <w:ilvl w:val="0"/>
          <w:numId w:val="20"/>
        </w:numPr>
        <w:rPr>
          <w:ins w:author="Chris Ullrich" w:date="2022-03-20T11:42:00Z" w:id="22"/>
        </w:rPr>
      </w:pPr>
    </w:p>
    <w:p w:rsidRPr="00CB3524" w:rsidR="00E92C7A" w:rsidP="00E92C7A" w:rsidRDefault="00E92C7A" w14:paraId="7B09249D" w14:textId="59D2C66B">
      <w:pPr>
        <w:pStyle w:val="ListParagraph"/>
        <w:numPr>
          <w:ilvl w:val="0"/>
          <w:numId w:val="20"/>
        </w:numPr>
        <w:rPr>
          <w:ins w:author="Chris Ullrich" w:date="2022-03-20T11:41:00Z" w:id="23"/>
        </w:rPr>
      </w:pPr>
      <w:ins w:author="Chris Ullrich" w:date="2022-03-20T11:41:00Z" w:id="24">
        <w:r w:rsidRPr="00CB3524">
          <w:t>Furthermore, offline classification of overt attention, covert attention, and no attention yielded an average accuracy of 91.42%. This work contributes to our understanding of the SSVEP representation of attention in humans and may also lead to brain-computer interfaces (BCIs) that allow people to communicate with choices simply by shifting their attention to them.</w:t>
        </w:r>
      </w:ins>
    </w:p>
    <w:p w:rsidRPr="00BC1A92" w:rsidR="00E92C7A" w:rsidP="00E92C7A" w:rsidRDefault="00E92C7A" w14:paraId="28CE856F" w14:textId="77777777">
      <w:pPr>
        <w:pStyle w:val="ListParagraph"/>
        <w:numPr>
          <w:ilvl w:val="0"/>
          <w:numId w:val="20"/>
        </w:numPr>
        <w:rPr>
          <w:ins w:author="Chris Ullrich" w:date="2022-03-20T11:41:00Z" w:id="25"/>
        </w:rPr>
      </w:pPr>
      <w:ins w:author="Chris Ullrich" w:date="2022-03-20T11:41:00Z" w:id="26">
        <w:r w:rsidRPr="00BC1A92">
          <w:t> most subjects showed more noticeable response when shifting their attention to horizontal targets than to vertical targets [</w:t>
        </w:r>
        <w:proofErr w:type="gramStart"/>
        <w:r w:rsidRPr="00BC1A92">
          <w:rPr>
            <w:i/>
            <w:iCs/>
          </w:rPr>
          <w:t>F</w:t>
        </w:r>
        <w:r w:rsidRPr="00BC1A92">
          <w:rPr>
            <w:vertAlign w:val="subscript"/>
          </w:rPr>
          <w:t>(</w:t>
        </w:r>
        <w:proofErr w:type="gramEnd"/>
        <w:r w:rsidRPr="00BC1A92">
          <w:rPr>
            <w:vertAlign w:val="subscript"/>
          </w:rPr>
          <w:t>1,48)</w:t>
        </w:r>
        <w:r w:rsidRPr="00BC1A92">
          <w:t> = 7.62, </w:t>
        </w:r>
        <w:r w:rsidRPr="00BC1A92">
          <w:rPr>
            <w:i/>
            <w:iCs/>
          </w:rPr>
          <w:t>p</w:t>
        </w:r>
        <w:r w:rsidRPr="00BC1A92">
          <w:t> &lt; 0.01]</w:t>
        </w:r>
      </w:ins>
    </w:p>
    <w:p w:rsidRPr="00E92C7A" w:rsidR="00E92C7A" w:rsidP="00E92C7A" w:rsidRDefault="00E92C7A" w14:paraId="15E1CA78" w14:textId="77777777">
      <w:pPr>
        <w:pStyle w:val="ListParagraph"/>
        <w:numPr>
          <w:ilvl w:val="0"/>
          <w:numId w:val="20"/>
        </w:numPr>
        <w:rPr>
          <w:ins w:author="Chris Ullrich" w:date="2022-03-20T11:41:00Z" w:id="27"/>
        </w:rPr>
      </w:pPr>
      <w:ins w:author="Chris Ullrich" w:date="2022-03-20T11:41:00Z" w:id="28">
        <w:r w:rsidRPr="00E92C7A">
          <w:t>Nevertheless, the ability to decode the attention state could support optimization of the locus information of the stimulus in alerting applications. People, especially those who are completely paralyzed and have difficulty fixing their gaze, could choose an item simply by paying attention to it, as many existing BCI systems have important dependencies on gaze </w:t>
        </w:r>
      </w:ins>
    </w:p>
    <w:p w:rsidR="00E92C7A" w:rsidP="00E92C7A" w:rsidRDefault="00E92C7A" w14:paraId="70ADAC3C" w14:textId="77777777">
      <w:pPr>
        <w:ind w:left="0"/>
      </w:pPr>
    </w:p>
    <w:p w:rsidR="00E54B21" w:rsidP="00B31EBB" w:rsidRDefault="00E54B21" w14:paraId="19A0AF7B" w14:textId="77777777"/>
    <w:p w:rsidR="00B31EBB" w:rsidP="00B31EBB" w:rsidRDefault="00B31EBB" w14:paraId="2FFC2053" w14:textId="77777777">
      <w:r>
        <w:t>PMID: 22579858</w:t>
      </w:r>
    </w:p>
    <w:p w:rsidR="00B31EBB" w:rsidP="00B31EBB" w:rsidRDefault="00B31EBB" w14:paraId="7670CEA4" w14:textId="27D31CDF">
      <w:r>
        <w:t xml:space="preserve">- “In an earlier study, Kelly and colleagues reported a drop in SSVEP classification accuracy of </w:t>
      </w:r>
      <w:r>
        <w:rPr>
          <w:rFonts w:ascii="Cambria Math" w:hAnsi="Cambria Math" w:cs="Cambria Math"/>
        </w:rPr>
        <w:t>∼</w:t>
      </w:r>
      <w:r>
        <w:t>20% when subjects shifted attention while keeping their eyes at central fixation (covert attention) [8] compared to when subjects directly gazed at a stimulus (overt attention)” - but this was a meta-analysis done between two different sessions with different participants, so it’s not a strong comparison</w:t>
      </w:r>
    </w:p>
    <w:p w:rsidR="00B31EBB" w:rsidP="00B31EBB" w:rsidRDefault="00B31EBB" w14:paraId="60B45626" w14:textId="77777777">
      <w:r>
        <w:t>- 4.88 degrees of separation between stimuli</w:t>
      </w:r>
    </w:p>
    <w:p w:rsidR="00B31EBB" w:rsidP="00B31EBB" w:rsidRDefault="00B31EBB" w14:paraId="0159D14A" w14:textId="77777777">
      <w:r>
        <w:t xml:space="preserve">- Also </w:t>
      </w:r>
      <w:proofErr w:type="spellStart"/>
      <w:r>
        <w:t>biosemi</w:t>
      </w:r>
      <w:proofErr w:type="spellEnd"/>
    </w:p>
    <w:p w:rsidR="00B31EBB" w:rsidP="00B31EBB" w:rsidRDefault="00B31EBB" w14:paraId="6DBEC36B" w14:textId="77777777">
      <w:r>
        <w:t>- Rejected 17% of all trials used for the paper…</w:t>
      </w:r>
    </w:p>
    <w:p w:rsidR="00B31EBB" w:rsidP="00B31EBB" w:rsidRDefault="00B31EBB" w14:paraId="4A5BE146" w14:textId="77777777">
      <w:r>
        <w:t>- Attention. Modulation index</w:t>
      </w:r>
    </w:p>
    <w:p w:rsidR="00B31EBB" w:rsidP="00B31EBB" w:rsidRDefault="00B31EBB" w14:paraId="41DE141E" w14:textId="74D961C5">
      <w:r>
        <w:t xml:space="preserve">- Compared to peripheral stimulation, </w:t>
      </w:r>
      <w:proofErr w:type="spellStart"/>
      <w:r>
        <w:t>foveally</w:t>
      </w:r>
      <w:proofErr w:type="spellEnd"/>
      <w:r>
        <w:t xml:space="preserve"> presented stimuli elicit greater amplitudes due to the higher cortical resolution of the fovea (for a review see [4]). In addition, attention per se magnifies SSVEP amplitudes [11,14]. Compared to the covert mode, foveal perception apparently contributes more to effect size if we assume that the effect of attention is about the same for both attentional modes (Fig. 2a). We found the topographical distribution in the covert mode to be more </w:t>
      </w:r>
      <w:proofErr w:type="spellStart"/>
      <w:r>
        <w:t>lateralised</w:t>
      </w:r>
      <w:proofErr w:type="spellEnd"/>
      <w:r>
        <w:t xml:space="preserve"> compared to the overt mode. Cortical source reconstruction provided clear evidence for such a difference in the topographical distribution, with neural generators of the SSVEP in the covert mode being located in early visual areas contralateral to the driving stimulus (Fig. 2b). These results are consistent both with earlier findings investigating stimuli with various eccentricities from fovea to periphery and their representation in visual cortex (for a review see [21]), as well as with earlier results in SSVEP research [13].</w:t>
      </w:r>
    </w:p>
    <w:p w:rsidR="00B31EBB" w:rsidP="00B31EBB" w:rsidRDefault="00B31EBB" w14:paraId="7FB6ACFE" w14:textId="584B68E0">
      <w:r>
        <w:t xml:space="preserve">SSVEP amplitudes were estimated by Fourier transformation of the 3000 </w:t>
      </w:r>
      <w:proofErr w:type="spellStart"/>
      <w:r>
        <w:t>ms</w:t>
      </w:r>
      <w:proofErr w:type="spellEnd"/>
      <w:r>
        <w:t xml:space="preserve"> window. Mean topographies for each driving frequency (10 Hz versus 12 Hz) and condition (Overt versus Covert) revealed that overtly attended stimuli elicited the largest </w:t>
      </w:r>
      <w:proofErr w:type="spellStart"/>
      <w:r>
        <w:t>ampli</w:t>
      </w:r>
      <w:proofErr w:type="spellEnd"/>
      <w:r>
        <w:t xml:space="preserve">- </w:t>
      </w:r>
      <w:proofErr w:type="spellStart"/>
      <w:r>
        <w:t>tudes</w:t>
      </w:r>
      <w:proofErr w:type="spellEnd"/>
      <w:r>
        <w:t xml:space="preserve"> at central occipital electrodes, whereas in the covert attention condition most activation was found at occipital sites contra-lateral to the driving stimulus. Based on these findings we chose three electrode clusters for further statistical analysis: for the overt con- </w:t>
      </w:r>
      <w:proofErr w:type="spellStart"/>
      <w:r>
        <w:t>dition</w:t>
      </w:r>
      <w:proofErr w:type="spellEnd"/>
      <w:r>
        <w:t xml:space="preserve"> (O1,O2, Oz, </w:t>
      </w:r>
      <w:proofErr w:type="spellStart"/>
      <w:r>
        <w:t>Iz</w:t>
      </w:r>
      <w:proofErr w:type="spellEnd"/>
      <w:r>
        <w:t>), covert left (Po7, PO3, O1, Oz), and covert right (PO8, PO4, O2, Oz).</w:t>
      </w:r>
    </w:p>
    <w:p w:rsidR="00B31EBB" w:rsidP="00B31EBB" w:rsidRDefault="00B31EBB" w14:paraId="1E179445" w14:textId="77777777">
      <w:r>
        <w:t xml:space="preserve">- </w:t>
      </w:r>
    </w:p>
    <w:p w:rsidR="00B31EBB" w:rsidP="00B31EBB" w:rsidRDefault="00B31EBB" w14:paraId="099FE89F" w14:textId="77777777">
      <w:r>
        <w:t> </w:t>
      </w:r>
    </w:p>
    <w:p w:rsidR="00B31EBB" w:rsidP="00B31EBB" w:rsidRDefault="00B31EBB" w14:paraId="56ABCF29" w14:textId="77777777">
      <w:r>
        <w:t>PMID: 12867981</w:t>
      </w:r>
    </w:p>
    <w:p w:rsidR="00B31EBB" w:rsidP="00B31EBB" w:rsidRDefault="00B31EBB" w14:paraId="183748F7" w14:textId="77777777">
      <w:r>
        <w:lastRenderedPageBreak/>
        <w:t>- “Recent experiments, however, indicate that the spotlight of spatial attention may be divided between non- contiguous zones of the visual field for very brief stimulus exposures (&lt;100ms)13,14.”</w:t>
      </w:r>
    </w:p>
    <w:p w:rsidR="00B31EBB" w:rsidP="00B31EBB" w:rsidRDefault="00B31EBB" w14:paraId="1BF6E2E1" w14:textId="77777777">
      <w:r>
        <w:t xml:space="preserve">- Although different studies have obtained varying estimates of the minimal time for switching attention, there is general agreement that the minimum time needed to identify a target at one location and then switch attention to identify a target at a second location is in the range of 200–500 </w:t>
      </w:r>
      <w:proofErr w:type="spellStart"/>
      <w:r>
        <w:t>ms</w:t>
      </w:r>
      <w:proofErr w:type="spellEnd"/>
      <w:r>
        <w:t xml:space="preserve"> (refs 20–24) </w:t>
      </w:r>
    </w:p>
    <w:p w:rsidR="00B31EBB" w:rsidP="00B31EBB" w:rsidRDefault="00B31EBB" w14:paraId="696A9F96" w14:textId="77777777">
      <w:r>
        <w:t>- 30% of trials were removed</w:t>
      </w:r>
    </w:p>
    <w:p w:rsidR="00B31EBB" w:rsidP="00B31EBB" w:rsidRDefault="00B31EBB" w14:paraId="3A793321" w14:textId="77777777"/>
    <w:p w:rsidR="00B31EBB" w:rsidP="00B31EBB" w:rsidRDefault="00B31EBB" w14:paraId="56AB5992" w14:textId="77777777">
      <w:r>
        <w:t>DOI: 10.1073/pnas.93.10.4770</w:t>
      </w:r>
    </w:p>
    <w:p w:rsidR="00B31EBB" w:rsidP="00B31EBB" w:rsidRDefault="00B31EBB" w14:paraId="0698150D" w14:textId="39AEBD05">
      <w:r>
        <w:t xml:space="preserve">- “The magnitude of 8.6- and 12-Hz SSVEP activity was quantified in the frequency domain by multiplying each averaged wave form by sine and cosine functions at the corresponding frequency, taking the square root of the sum of the squares of these two numbers, and scaling the resultant value to </w:t>
      </w:r>
      <w:proofErr w:type="spellStart"/>
      <w:r>
        <w:t>microvolts.This</w:t>
      </w:r>
      <w:proofErr w:type="spellEnd"/>
      <w:r>
        <w:t xml:space="preserve"> procedure was applied to the averaged waveforms in a window between 0.58 and 9.92 s after the start of the flickering stimuli to avoid any initial transient-evoked responses and to include an integral number of both 8.6- and 12-Hz cycles in the measurement window, thereby minimizing spectral leakage(16). SSVEP amplitudes were subjected to a repeated-measure analysis of variance that included the following factors: condition (attended versus unattended),side of stimulus presentation (left versus right), hemisphere of recording (left versus right), scalp site within the hemisphere (F3/4,C3/4,P3/4,01/2,P07/8,andT5/6),</w:t>
      </w:r>
      <w:r w:rsidR="008F1AC2">
        <w:t xml:space="preserve"> </w:t>
      </w:r>
      <w:r>
        <w:t>and</w:t>
      </w:r>
      <w:r w:rsidR="008F1AC2">
        <w:t xml:space="preserve"> </w:t>
      </w:r>
      <w:r>
        <w:t>subject.</w:t>
      </w:r>
      <w:r w:rsidR="008F1AC2">
        <w:t xml:space="preserve"> </w:t>
      </w:r>
      <w:r>
        <w:t>The Greenhouse-</w:t>
      </w:r>
      <w:proofErr w:type="spellStart"/>
      <w:r>
        <w:t>Geisser</w:t>
      </w:r>
      <w:proofErr w:type="spellEnd"/>
      <w:r w:rsidR="008F1AC2">
        <w:t xml:space="preserve"> </w:t>
      </w:r>
      <w:r>
        <w:t>adjustment</w:t>
      </w:r>
      <w:r w:rsidR="008F1AC2">
        <w:t xml:space="preserve"> </w:t>
      </w:r>
      <w:r>
        <w:t>for</w:t>
      </w:r>
      <w:r w:rsidR="008F1AC2">
        <w:t xml:space="preserve"> </w:t>
      </w:r>
      <w:proofErr w:type="spellStart"/>
      <w:r>
        <w:t>nonsphericity</w:t>
      </w:r>
      <w:proofErr w:type="spellEnd"/>
      <w:r w:rsidR="008F1AC2">
        <w:t xml:space="preserve"> </w:t>
      </w:r>
      <w:r>
        <w:t>was applied whenever appropriate “</w:t>
      </w:r>
    </w:p>
    <w:p w:rsidR="00B31EBB" w:rsidP="00B31EBB" w:rsidRDefault="00B31EBB" w14:paraId="136C537D" w14:textId="77777777">
      <w:r>
        <w:t>-   Across subjects, the mean percent correct target detections was 63%(SE= 4.8%),where a correct detection was defined as a button press within a 200- to 1200-ms interval following target onset. False alarm rates were negligible.  (But used PSDA)</w:t>
      </w:r>
    </w:p>
    <w:p w:rsidR="00B31EBB" w:rsidP="00B31EBB" w:rsidRDefault="008F1AC2" w14:paraId="3DCBABFD" w14:textId="32C1C692">
      <w:proofErr w:type="spellStart"/>
      <w:r>
        <w:t>C</w:t>
      </w:r>
      <w:r w:rsidR="00B31EBB">
        <w:t>hed</w:t>
      </w:r>
      <w:proofErr w:type="spellEnd"/>
      <w:r>
        <w:t xml:space="preserve"> </w:t>
      </w:r>
      <w:r w:rsidR="00B31EBB">
        <w:t>significance(F= 2.25,P &lt; 0.12) for</w:t>
      </w:r>
      <w:r>
        <w:t xml:space="preserve"> </w:t>
      </w:r>
      <w:r w:rsidR="00B31EBB">
        <w:t>the</w:t>
      </w:r>
      <w:r>
        <w:t xml:space="preserve"> </w:t>
      </w:r>
      <w:r w:rsidR="00B31EBB">
        <w:t>8.6-Hz</w:t>
      </w:r>
      <w:r>
        <w:t xml:space="preserve"> </w:t>
      </w:r>
      <w:r w:rsidR="00B31EBB">
        <w:t>response.</w:t>
      </w:r>
      <w:r>
        <w:t xml:space="preserve"> </w:t>
      </w:r>
      <w:r w:rsidR="00B31EBB">
        <w:t>Interestingly,</w:t>
      </w:r>
      <w:r>
        <w:t xml:space="preserve"> </w:t>
      </w:r>
      <w:r w:rsidR="00B31EBB">
        <w:t>while</w:t>
      </w:r>
      <w:r>
        <w:t xml:space="preserve"> </w:t>
      </w:r>
      <w:r w:rsidR="00B31EBB">
        <w:t>the</w:t>
      </w:r>
      <w:r>
        <w:t xml:space="preserve"> </w:t>
      </w:r>
      <w:r w:rsidR="00B31EBB">
        <w:t>overall</w:t>
      </w:r>
      <w:r>
        <w:t xml:space="preserve"> </w:t>
      </w:r>
      <w:r w:rsidR="00B31EBB">
        <w:t>SSVEP amplitudes (collapsed over attended and unattended conditions)</w:t>
      </w:r>
      <w:r>
        <w:t xml:space="preserve"> </w:t>
      </w:r>
      <w:r w:rsidR="00B31EBB">
        <w:t>were greater</w:t>
      </w:r>
      <w:r>
        <w:t xml:space="preserve"> </w:t>
      </w:r>
      <w:r w:rsidR="00B31EBB">
        <w:t>over scalp</w:t>
      </w:r>
      <w:r>
        <w:t xml:space="preserve"> </w:t>
      </w:r>
      <w:r w:rsidR="00B31EBB">
        <w:t>sites</w:t>
      </w:r>
      <w:r>
        <w:t xml:space="preserve"> </w:t>
      </w:r>
      <w:r w:rsidR="00B31EBB">
        <w:t>contralateral</w:t>
      </w:r>
      <w:r>
        <w:t xml:space="preserve"> </w:t>
      </w:r>
      <w:r w:rsidR="00B31EBB">
        <w:t>to the</w:t>
      </w:r>
      <w:r>
        <w:t xml:space="preserve"> </w:t>
      </w:r>
      <w:r w:rsidR="00B31EBB">
        <w:t>visual field</w:t>
      </w:r>
      <w:r>
        <w:t xml:space="preserve"> </w:t>
      </w:r>
      <w:r w:rsidR="00B31EBB">
        <w:t>of</w:t>
      </w:r>
      <w:r>
        <w:t xml:space="preserve"> </w:t>
      </w:r>
      <w:r w:rsidR="00B31EBB">
        <w:t>stimulation</w:t>
      </w:r>
      <w:r w:rsidR="001756CC">
        <w:t xml:space="preserve"> </w:t>
      </w:r>
      <w:r w:rsidR="00B31EBB">
        <w:t>(visual</w:t>
      </w:r>
      <w:r w:rsidR="001756CC">
        <w:t xml:space="preserve"> </w:t>
      </w:r>
      <w:r w:rsidR="00B31EBB">
        <w:t>field</w:t>
      </w:r>
      <w:r w:rsidR="001756CC">
        <w:t xml:space="preserve"> </w:t>
      </w:r>
      <w:r w:rsidR="00B31EBB">
        <w:t>x</w:t>
      </w:r>
      <w:r w:rsidR="001756CC">
        <w:t xml:space="preserve"> </w:t>
      </w:r>
      <w:r w:rsidR="00B31EBB">
        <w:t>hemisphere:</w:t>
      </w:r>
      <w:r w:rsidR="001756CC">
        <w:t xml:space="preserve"> </w:t>
      </w:r>
      <w:r w:rsidR="00B31EBB">
        <w:t>F= 9.41,</w:t>
      </w:r>
      <w:r w:rsidR="001756CC">
        <w:t xml:space="preserve"> </w:t>
      </w:r>
      <w:r w:rsidR="00B31EBB">
        <w:t>P&lt; 0.02</w:t>
      </w:r>
      <w:r w:rsidR="001756CC">
        <w:t xml:space="preserve"> </w:t>
      </w:r>
      <w:r w:rsidR="00B31EBB">
        <w:t>for</w:t>
      </w:r>
      <w:r w:rsidR="001756CC">
        <w:t xml:space="preserve"> </w:t>
      </w:r>
      <w:r w:rsidR="00B31EBB">
        <w:t>12Hz;</w:t>
      </w:r>
      <w:r w:rsidR="001756CC">
        <w:t xml:space="preserve"> </w:t>
      </w:r>
      <w:r w:rsidR="00B31EBB">
        <w:t>F = 14.05,P &lt; 0.005</w:t>
      </w:r>
      <w:r w:rsidR="001756CC">
        <w:t xml:space="preserve"> </w:t>
      </w:r>
      <w:r w:rsidR="00B31EBB">
        <w:t>for</w:t>
      </w:r>
      <w:r w:rsidR="001756CC">
        <w:t xml:space="preserve"> </w:t>
      </w:r>
      <w:r w:rsidR="00B31EBB">
        <w:t>8.6Hz),the</w:t>
      </w:r>
      <w:r w:rsidR="001756CC">
        <w:t xml:space="preserve"> </w:t>
      </w:r>
      <w:r w:rsidR="00B31EBB">
        <w:t>attentional enhancement</w:t>
      </w:r>
      <w:r w:rsidR="001756CC">
        <w:t xml:space="preserve"> </w:t>
      </w:r>
      <w:r w:rsidR="00B31EBB">
        <w:t>of</w:t>
      </w:r>
      <w:r w:rsidR="001756CC">
        <w:t xml:space="preserve"> </w:t>
      </w:r>
      <w:r w:rsidR="00B31EBB">
        <w:t>these</w:t>
      </w:r>
      <w:r w:rsidR="001756CC">
        <w:t xml:space="preserve"> </w:t>
      </w:r>
      <w:r w:rsidR="00B31EBB">
        <w:t>SSVEPs</w:t>
      </w:r>
      <w:r w:rsidR="001756CC">
        <w:t xml:space="preserve"> </w:t>
      </w:r>
      <w:r w:rsidR="00B31EBB">
        <w:t>was not</w:t>
      </w:r>
      <w:r w:rsidR="001756CC">
        <w:t xml:space="preserve"> contralaterally </w:t>
      </w:r>
      <w:r w:rsidR="00B31EBB">
        <w:t>distributed</w:t>
      </w:r>
    </w:p>
    <w:p w:rsidR="00B31EBB" w:rsidP="005A7DB5" w:rsidRDefault="00B31EBB" w14:paraId="3FCEB1A1" w14:textId="633EDF01">
      <w:r>
        <w:t xml:space="preserve">- </w:t>
      </w:r>
      <w:r w:rsidR="005A7DB5">
        <w:t>(</w:t>
      </w:r>
      <w:r>
        <w:t>We seem to have contradictory evidence as to the spatial relationship of stimuli vs where the strobing response has strongest power at on scalp</w:t>
      </w:r>
      <w:r w:rsidR="005A7DB5">
        <w:t xml:space="preserve"> between this and the earlier nature paper</w:t>
      </w:r>
      <w:r w:rsidR="001A2D37">
        <w:t>. Could be due to new findings over last decade, but should re-review just in case</w:t>
      </w:r>
      <w:r w:rsidR="005A7DB5">
        <w:t>)</w:t>
      </w:r>
    </w:p>
    <w:p w:rsidR="00F10723" w:rsidP="005A7DB5" w:rsidRDefault="00F10723" w14:paraId="04F6004B" w14:textId="6C75F836"/>
    <w:p w:rsidR="00F10723" w:rsidP="005A7DB5" w:rsidRDefault="00425B69" w14:paraId="04C02DF3" w14:textId="587EE38D">
      <w:hyperlink w:history="1" r:id="rId24">
        <w:r w:rsidRPr="00742A6C" w:rsidR="00F10723">
          <w:rPr>
            <w:rStyle w:val="Hyperlink"/>
          </w:rPr>
          <w:t>https://pubmed.ncbi.nlm.nih.gov/20972777/</w:t>
        </w:r>
      </w:hyperlink>
    </w:p>
    <w:p w:rsidR="00F10723" w:rsidP="00F10723" w:rsidRDefault="00006CAF" w14:paraId="73987F98" w14:textId="6C3DB01E">
      <w:pPr>
        <w:pStyle w:val="ListParagraph"/>
        <w:numPr>
          <w:ilvl w:val="0"/>
          <w:numId w:val="19"/>
        </w:numPr>
      </w:pPr>
      <w:r>
        <w:t xml:space="preserve">Alpha waves are not really a light/no light cortical response, it is a </w:t>
      </w:r>
      <w:r w:rsidR="00517587">
        <w:t>gating response to suppressing stimuli</w:t>
      </w:r>
    </w:p>
    <w:p w:rsidR="00517587" w:rsidP="00F10723" w:rsidRDefault="00517587" w14:paraId="159A6669" w14:textId="635393A1">
      <w:pPr>
        <w:pStyle w:val="ListParagraph"/>
        <w:numPr>
          <w:ilvl w:val="0"/>
          <w:numId w:val="19"/>
        </w:numPr>
      </w:pPr>
      <w:r>
        <w:t xml:space="preserve">Therefore, during </w:t>
      </w:r>
      <w:r w:rsidR="002D1407">
        <w:t>covert stimuli when you likely have to suppress attention (‘ignore’) other stimuli</w:t>
      </w:r>
      <w:r w:rsidR="00B45C85">
        <w:t>, alpha blocking stops and you see the traditional alpha band activity you’d see when eyes are closed</w:t>
      </w:r>
    </w:p>
    <w:p w:rsidR="00B45C85" w:rsidP="00F10723" w:rsidRDefault="00B45C85" w14:paraId="185385D2" w14:textId="2EAF0907">
      <w:pPr>
        <w:pStyle w:val="ListParagraph"/>
        <w:numPr>
          <w:ilvl w:val="0"/>
          <w:numId w:val="19"/>
        </w:numPr>
      </w:pPr>
      <w:r>
        <w:t xml:space="preserve">This means that stimuli really close to </w:t>
      </w:r>
      <w:r w:rsidR="00435822">
        <w:t xml:space="preserve">typical alpha activity peak frequencies (usually around 10 Hz) can pose challenges with </w:t>
      </w:r>
      <w:r w:rsidR="005A3466">
        <w:t xml:space="preserve">covert </w:t>
      </w:r>
      <w:r w:rsidR="00435822">
        <w:t>SSVEP detection</w:t>
      </w:r>
      <w:r w:rsidR="005A3466">
        <w:t xml:space="preserve"> – should avoid stimuli at that frequency</w:t>
      </w:r>
    </w:p>
    <w:p w:rsidRPr="00B31EBB" w:rsidR="00435822" w:rsidP="00F10723" w:rsidRDefault="00435822" w14:paraId="7B53FA1D" w14:textId="77777777">
      <w:pPr>
        <w:pStyle w:val="ListParagraph"/>
        <w:numPr>
          <w:ilvl w:val="0"/>
          <w:numId w:val="19"/>
        </w:numPr>
      </w:pPr>
    </w:p>
    <w:p w:rsidR="00A468E8" w:rsidP="00A468E8" w:rsidRDefault="00A468E8" w14:paraId="7C3E2859" w14:textId="1C598E85">
      <w:pPr>
        <w:pStyle w:val="Heading1"/>
      </w:pPr>
      <w:bookmarkStart w:name="_Toc98171895" w:id="29"/>
      <w:r>
        <w:t>Assessment Overview</w:t>
      </w:r>
      <w:bookmarkEnd w:id="29"/>
    </w:p>
    <w:p w:rsidR="00A468E8" w:rsidP="00A468E8" w:rsidRDefault="00A468E8" w14:paraId="40BF5AD3" w14:textId="2F7C019F">
      <w:pPr>
        <w:pStyle w:val="Heading2"/>
      </w:pPr>
      <w:bookmarkStart w:name="_Toc98171896" w:id="30"/>
      <w:r>
        <w:t>Metrics for Assessment</w:t>
      </w:r>
      <w:bookmarkEnd w:id="30"/>
    </w:p>
    <w:p w:rsidR="00A468E8" w:rsidP="00A468E8" w:rsidRDefault="00A468E8" w14:paraId="43570D60" w14:textId="7DA8E2D4"/>
    <w:p w:rsidR="00A468E8" w:rsidP="00A468E8" w:rsidRDefault="00A468E8" w14:paraId="5312DFBE" w14:textId="38656B47">
      <w:r>
        <w:t>CLINICAL ASSESSMENTS?</w:t>
      </w:r>
    </w:p>
    <w:p w:rsidR="00A468E8" w:rsidP="006533BD" w:rsidRDefault="00A468E8" w14:paraId="25D15AB0" w14:textId="3EE429DF">
      <w:pPr>
        <w:pStyle w:val="ListParagraph"/>
        <w:numPr>
          <w:ilvl w:val="0"/>
          <w:numId w:val="3"/>
        </w:numPr>
      </w:pPr>
      <w:r>
        <w:lastRenderedPageBreak/>
        <w:t>Exclusion criteria – get f</w:t>
      </w:r>
      <w:r w:rsidR="00191401">
        <w:t>r</w:t>
      </w:r>
      <w:r>
        <w:t>om Lucas</w:t>
      </w:r>
    </w:p>
    <w:p w:rsidR="00A468E8" w:rsidP="006533BD" w:rsidRDefault="00A468E8" w14:paraId="3123B480" w14:textId="1B7585DF">
      <w:pPr>
        <w:pStyle w:val="ListParagraph"/>
        <w:numPr>
          <w:ilvl w:val="1"/>
          <w:numId w:val="3"/>
        </w:numPr>
      </w:pPr>
      <w:r>
        <w:t xml:space="preserve">History of </w:t>
      </w:r>
      <w:proofErr w:type="spellStart"/>
      <w:r w:rsidRPr="00A468E8">
        <w:t>photoparoxysmal</w:t>
      </w:r>
      <w:proofErr w:type="spellEnd"/>
      <w:r w:rsidRPr="00A468E8">
        <w:t xml:space="preserve"> </w:t>
      </w:r>
      <w:r>
        <w:t>activity or photosensitive epilepsy</w:t>
      </w:r>
    </w:p>
    <w:p w:rsidR="00191401" w:rsidP="006533BD" w:rsidRDefault="00191401" w14:paraId="069D77E2" w14:textId="750F149B">
      <w:pPr>
        <w:pStyle w:val="ListParagraph"/>
        <w:numPr>
          <w:ilvl w:val="1"/>
          <w:numId w:val="3"/>
        </w:numPr>
      </w:pPr>
      <w:r>
        <w:t>Possibly depends on what stage of ALS? Comorbidities?</w:t>
      </w:r>
    </w:p>
    <w:p w:rsidR="00A468E8" w:rsidP="006533BD" w:rsidRDefault="00A468E8" w14:paraId="73F07823" w14:textId="6FE0BB12">
      <w:pPr>
        <w:pStyle w:val="ListParagraph"/>
        <w:numPr>
          <w:ilvl w:val="0"/>
          <w:numId w:val="3"/>
        </w:numPr>
      </w:pPr>
    </w:p>
    <w:p w:rsidR="00A468E8" w:rsidP="00A468E8" w:rsidRDefault="00A468E8" w14:paraId="48E7EAE7" w14:textId="042B720C"/>
    <w:p w:rsidR="00A468E8" w:rsidP="00A468E8" w:rsidRDefault="00F65BE6" w14:paraId="11C2DD7A" w14:textId="46BB41DB">
      <w:r>
        <w:t>THINGS WE NEED TO ASSESS ARE</w:t>
      </w:r>
      <w:r w:rsidR="00A468E8">
        <w:t>:</w:t>
      </w:r>
    </w:p>
    <w:p w:rsidR="00A468E8" w:rsidP="006533BD" w:rsidRDefault="00A468E8" w14:paraId="453351DF" w14:textId="64015ECC">
      <w:pPr>
        <w:pStyle w:val="ListParagraph"/>
        <w:numPr>
          <w:ilvl w:val="0"/>
          <w:numId w:val="3"/>
        </w:numPr>
      </w:pPr>
      <w:r>
        <w:t xml:space="preserve">Field of </w:t>
      </w:r>
      <w:proofErr w:type="spellStart"/>
      <w:r>
        <w:t>Attendable</w:t>
      </w:r>
      <w:proofErr w:type="spellEnd"/>
      <w:r>
        <w:t xml:space="preserve"> View: Not the same as a field of view because </w:t>
      </w:r>
      <w:r w:rsidR="00F65BE6">
        <w:t>it’s likely that the client</w:t>
      </w:r>
      <w:r w:rsidR="00FC284E">
        <w:t xml:space="preserve"> </w:t>
      </w:r>
      <w:r w:rsidR="00CB67AA">
        <w:t xml:space="preserve">can still ‘see’ </w:t>
      </w:r>
      <w:r w:rsidR="009E7AB6">
        <w:t>elements outside of their central field of view</w:t>
      </w:r>
      <w:r w:rsidR="00CB67AA">
        <w:t xml:space="preserve">. However, </w:t>
      </w:r>
      <w:r w:rsidR="006E4714">
        <w:t>this region likely varies from user to user based on the</w:t>
      </w:r>
      <w:r w:rsidR="002F2156">
        <w:t xml:space="preserve"> </w:t>
      </w:r>
      <w:r w:rsidR="000A137F">
        <w:t>severity</w:t>
      </w:r>
      <w:r w:rsidR="002F2156">
        <w:t xml:space="preserve"> of their condition.</w:t>
      </w:r>
    </w:p>
    <w:p w:rsidR="00CB67AA" w:rsidP="006533BD" w:rsidRDefault="00CB67AA" w14:paraId="3F7829EB" w14:textId="48F5A7CF">
      <w:pPr>
        <w:pStyle w:val="ListParagraph"/>
        <w:numPr>
          <w:ilvl w:val="0"/>
          <w:numId w:val="3"/>
        </w:numPr>
      </w:pPr>
      <w:commentRangeStart w:id="31"/>
      <w:r>
        <w:t xml:space="preserve">Most effective types of stimuli for user: </w:t>
      </w:r>
      <w:commentRangeEnd w:id="31"/>
      <w:r w:rsidR="00C135B9">
        <w:rPr>
          <w:rStyle w:val="CommentReference"/>
          <w:rFonts w:eastAsia="Calibri"/>
        </w:rPr>
        <w:commentReference w:id="31"/>
      </w:r>
      <w:r>
        <w:t xml:space="preserve">some ranking system measuring VEP responses based on different stimuli. </w:t>
      </w:r>
      <w:r w:rsidR="00FE4E98">
        <w:t>‘Effectiveness’ is pretty vague, for now we can have it driven by effectiveness (stimuli type / frequencies that give the best SSVEP response in amplitude) but should factor in UX later (comfort, fatigue, etc.)</w:t>
      </w:r>
      <w:r w:rsidR="00C135B9">
        <w:t xml:space="preserve"> </w:t>
      </w:r>
    </w:p>
    <w:p w:rsidR="00FE4E98" w:rsidP="006533BD" w:rsidRDefault="00FE4E98" w14:paraId="46D307DB" w14:textId="445213E2">
      <w:pPr>
        <w:pStyle w:val="ListParagraph"/>
        <w:numPr>
          <w:ilvl w:val="0"/>
          <w:numId w:val="3"/>
        </w:numPr>
      </w:pPr>
      <w:r>
        <w:t xml:space="preserve">Sensitivity to competing stimuli: </w:t>
      </w:r>
      <w:r w:rsidR="00DB3758">
        <w:t xml:space="preserve">how many/how close competing stimuli can be placed before </w:t>
      </w:r>
      <w:r w:rsidR="004C4749">
        <w:t xml:space="preserve">additive </w:t>
      </w:r>
      <w:r w:rsidR="00DB3758">
        <w:t xml:space="preserve">distraction effects </w:t>
      </w:r>
      <w:r w:rsidR="004C4749">
        <w:t>make classification too difficult</w:t>
      </w:r>
      <w:r w:rsidR="00DB3758">
        <w:t xml:space="preserve"> (some initial research done on this in NSERC Engage, but need to consider how to make this work for ALS use case)</w:t>
      </w:r>
    </w:p>
    <w:p w:rsidR="00871B2F" w:rsidP="006533BD" w:rsidRDefault="002E63B1" w14:paraId="36D525F8" w14:textId="326C130E">
      <w:pPr>
        <w:pStyle w:val="ListParagraph"/>
        <w:numPr>
          <w:ilvl w:val="0"/>
          <w:numId w:val="3"/>
        </w:numPr>
      </w:pPr>
      <w:r>
        <w:t>Quantification</w:t>
      </w:r>
      <w:r w:rsidR="009F3618">
        <w:t xml:space="preserve"> of SSVEP responses with overt and </w:t>
      </w:r>
      <w:r>
        <w:t>covert stimuli</w:t>
      </w:r>
      <w:r w:rsidR="00BB15CF">
        <w:t xml:space="preserve"> – is there enough to detect </w:t>
      </w:r>
      <w:r w:rsidR="00C135B9">
        <w:t>them with</w:t>
      </w:r>
      <w:r w:rsidR="00BB15CF">
        <w:t xml:space="preserve"> the participant?</w:t>
      </w:r>
    </w:p>
    <w:p w:rsidR="001A10B3" w:rsidP="001A10B3" w:rsidRDefault="001A10B3" w14:paraId="1BD196A0" w14:textId="1F07C9C0"/>
    <w:p w:rsidR="00E324B1" w:rsidP="001A10B3" w:rsidRDefault="00E324B1" w14:paraId="08D381E7" w14:textId="02438055">
      <w:r>
        <w:t xml:space="preserve">To derive these metrics, a two-part assessment is </w:t>
      </w:r>
      <w:r w:rsidR="005D137D">
        <w:t>proposed</w:t>
      </w:r>
      <w:r w:rsidR="00714989">
        <w:t xml:space="preserve"> here to </w:t>
      </w:r>
      <w:r w:rsidR="00F76739">
        <w:t xml:space="preserve">derive, </w:t>
      </w:r>
      <w:r w:rsidR="00D128B1">
        <w:t>quantify</w:t>
      </w:r>
      <w:r w:rsidR="00F76739">
        <w:t xml:space="preserve">, and estimate </w:t>
      </w:r>
      <w:r w:rsidR="00D128B1">
        <w:t xml:space="preserve">effects </w:t>
      </w:r>
      <w:r w:rsidR="0099772A">
        <w:t>that the current condition of the participant may have on successful visual BCI operation.</w:t>
      </w:r>
      <w:r w:rsidR="00366C17">
        <w:t xml:space="preserve"> </w:t>
      </w:r>
    </w:p>
    <w:p w:rsidR="00220BBC" w:rsidP="00220BBC" w:rsidRDefault="00E91B9C" w14:paraId="7C9976A8" w14:textId="535E1D5A">
      <w:pPr>
        <w:pStyle w:val="Heading2"/>
      </w:pPr>
      <w:bookmarkStart w:name="_Toc98171897" w:id="32"/>
      <w:r>
        <w:t>Overt Stimuli Assessment</w:t>
      </w:r>
      <w:bookmarkEnd w:id="32"/>
    </w:p>
    <w:p w:rsidRPr="00E91B9C" w:rsidR="00E91B9C" w:rsidP="00E91B9C" w:rsidRDefault="00E91B9C" w14:paraId="19EE1C14" w14:textId="77777777"/>
    <w:p w:rsidR="000F41E2" w:rsidP="008A30BC" w:rsidRDefault="00941083" w14:paraId="6F9CE29C" w14:textId="20C67771">
      <w:r>
        <w:t xml:space="preserve">This section describes the first part of the assessment. </w:t>
      </w:r>
      <w:r w:rsidR="00E24E9A">
        <w:t>The goal of his part is to determine the answers to the following:</w:t>
      </w:r>
    </w:p>
    <w:p w:rsidR="00E24E9A" w:rsidP="00E24E9A" w:rsidRDefault="0058574D" w14:paraId="78E1005D" w14:textId="602A8987">
      <w:pPr>
        <w:pStyle w:val="ListParagraph"/>
        <w:numPr>
          <w:ilvl w:val="0"/>
          <w:numId w:val="12"/>
        </w:numPr>
      </w:pPr>
      <w:r>
        <w:t>Is the participant able to generate SSVEP responses to overt stimuli?</w:t>
      </w:r>
    </w:p>
    <w:p w:rsidR="0058574D" w:rsidP="00E24E9A" w:rsidRDefault="0058574D" w14:paraId="5AEAEA24" w14:textId="51470B2A">
      <w:pPr>
        <w:pStyle w:val="ListParagraph"/>
        <w:numPr>
          <w:ilvl w:val="0"/>
          <w:numId w:val="12"/>
        </w:numPr>
      </w:pPr>
      <w:r>
        <w:t>Is the participant able to generate SSMVEP responses to overt stimuli?</w:t>
      </w:r>
    </w:p>
    <w:p w:rsidR="0058574D" w:rsidP="00E24E9A" w:rsidRDefault="0058574D" w14:paraId="2D842FF0" w14:textId="0D9945BD">
      <w:pPr>
        <w:pStyle w:val="ListParagraph"/>
        <w:numPr>
          <w:ilvl w:val="0"/>
          <w:numId w:val="12"/>
        </w:numPr>
      </w:pPr>
      <w:r>
        <w:t xml:space="preserve">How strongly is the participant able to elicit cortical responses to visual stimuli? Will it be detectable with </w:t>
      </w:r>
      <w:r w:rsidR="00044967">
        <w:t>simple algorithms?</w:t>
      </w:r>
    </w:p>
    <w:p w:rsidR="00C42B77" w:rsidP="008A30BC" w:rsidRDefault="00C42B77" w14:paraId="11755431" w14:textId="5B2C3009"/>
    <w:p w:rsidR="00492EFE" w:rsidP="00492EFE" w:rsidRDefault="00492EFE" w14:paraId="36352C84" w14:textId="36FA2094">
      <w:pPr>
        <w:pStyle w:val="Heading3"/>
      </w:pPr>
      <w:bookmarkStart w:name="_Toc98171898" w:id="33"/>
      <w:r>
        <w:t>Front End Flow</w:t>
      </w:r>
      <w:bookmarkEnd w:id="33"/>
    </w:p>
    <w:p w:rsidR="0063061A" w:rsidP="0063061A" w:rsidRDefault="0063061A" w14:paraId="72A38753" w14:textId="77777777"/>
    <w:p w:rsidR="00B61EF9" w:rsidP="00B61EF9" w:rsidRDefault="00B61EF9" w14:paraId="420ACACC" w14:textId="77777777">
      <w:pPr>
        <w:ind w:left="0"/>
      </w:pPr>
    </w:p>
    <w:p w:rsidR="0063061A" w:rsidP="0063061A" w:rsidRDefault="00C801AC" w14:paraId="3080DE60" w14:textId="3BDA5565">
      <w:r>
        <w:t>The procedure will be conducted as follows:</w:t>
      </w:r>
    </w:p>
    <w:p w:rsidR="00C801AC" w:rsidP="00C801AC" w:rsidRDefault="00B06648" w14:paraId="13A784E6" w14:textId="491CC6F8">
      <w:pPr>
        <w:pStyle w:val="ListParagraph"/>
        <w:numPr>
          <w:ilvl w:val="0"/>
          <w:numId w:val="15"/>
        </w:numPr>
      </w:pPr>
      <w:r>
        <w:t>When the</w:t>
      </w:r>
      <w:r w:rsidR="0058309E">
        <w:t xml:space="preserve"> overt stimuli </w:t>
      </w:r>
      <w:r>
        <w:t xml:space="preserve">assessment </w:t>
      </w:r>
      <w:r w:rsidR="0058309E">
        <w:t xml:space="preserve">is initiated, a </w:t>
      </w:r>
      <w:proofErr w:type="spellStart"/>
      <w:r w:rsidR="0058309E">
        <w:t>fullscreen</w:t>
      </w:r>
      <w:proofErr w:type="spellEnd"/>
      <w:r w:rsidR="0058309E">
        <w:t xml:space="preserve"> window should appear.</w:t>
      </w:r>
    </w:p>
    <w:p w:rsidR="00277C38" w:rsidP="00C801AC" w:rsidRDefault="00771472" w14:paraId="52F9BBAA" w14:textId="20B2E2EF">
      <w:pPr>
        <w:pStyle w:val="ListParagraph"/>
        <w:numPr>
          <w:ilvl w:val="0"/>
          <w:numId w:val="15"/>
        </w:numPr>
      </w:pPr>
      <w:r>
        <w:t xml:space="preserve">A brief prompt </w:t>
      </w:r>
      <w:commentRangeStart w:id="34"/>
      <w:r>
        <w:t xml:space="preserve">to attend to stimuli in the center of the screen </w:t>
      </w:r>
      <w:commentRangeEnd w:id="34"/>
      <w:r w:rsidR="00A772FD">
        <w:rPr>
          <w:rStyle w:val="CommentReference"/>
          <w:rFonts w:eastAsia="Calibri"/>
        </w:rPr>
        <w:commentReference w:id="34"/>
      </w:r>
      <w:r>
        <w:t>should appear to brief the participant</w:t>
      </w:r>
      <w:r w:rsidR="002F09AB">
        <w:t xml:space="preserve"> for 6 seconds, before disappearing from the screen.</w:t>
      </w:r>
    </w:p>
    <w:p w:rsidR="0058309E" w:rsidP="00C801AC" w:rsidRDefault="00D603D4" w14:paraId="278B1544" w14:textId="5C9DDF2B">
      <w:pPr>
        <w:pStyle w:val="ListParagraph"/>
        <w:numPr>
          <w:ilvl w:val="0"/>
          <w:numId w:val="15"/>
        </w:numPr>
      </w:pPr>
      <w:r>
        <w:t xml:space="preserve">A single SSVEP stimuli </w:t>
      </w:r>
      <w:commentRangeStart w:id="35"/>
      <w:r>
        <w:t xml:space="preserve">(10 Hz) </w:t>
      </w:r>
      <w:commentRangeEnd w:id="35"/>
      <w:r w:rsidR="00205C87">
        <w:rPr>
          <w:rStyle w:val="CommentReference"/>
          <w:rFonts w:eastAsia="Calibri"/>
        </w:rPr>
        <w:commentReference w:id="35"/>
      </w:r>
      <w:r>
        <w:t xml:space="preserve">should </w:t>
      </w:r>
      <w:r w:rsidR="00277C38">
        <w:t xml:space="preserve">strobe for </w:t>
      </w:r>
      <w:r w:rsidR="002F09AB">
        <w:t>an active epoch period in the center of the screen.</w:t>
      </w:r>
      <w:r w:rsidR="00B61EF9">
        <w:t xml:space="preserve"> [6 seconds]</w:t>
      </w:r>
    </w:p>
    <w:p w:rsidR="002F09AB" w:rsidP="00C801AC" w:rsidRDefault="002F09AB" w14:paraId="0DC9E2A6" w14:textId="7729FBE5">
      <w:pPr>
        <w:pStyle w:val="ListParagraph"/>
        <w:numPr>
          <w:ilvl w:val="0"/>
          <w:numId w:val="15"/>
        </w:numPr>
      </w:pPr>
      <w:r>
        <w:t xml:space="preserve">The SSVEP stimuli should disappear </w:t>
      </w:r>
      <w:r w:rsidR="00221A9D">
        <w:t>for the rest period.</w:t>
      </w:r>
      <w:r w:rsidR="00B61EF9">
        <w:t xml:space="preserve"> [6 seconds]</w:t>
      </w:r>
    </w:p>
    <w:p w:rsidR="00221A9D" w:rsidP="00C801AC" w:rsidRDefault="00221A9D" w14:paraId="1BB5D7B4" w14:textId="4D8D04EB">
      <w:pPr>
        <w:pStyle w:val="ListParagraph"/>
        <w:numPr>
          <w:ilvl w:val="0"/>
          <w:numId w:val="15"/>
        </w:numPr>
      </w:pPr>
      <w:r>
        <w:t xml:space="preserve">A single SSMVEP stimuli (10 Hz) should </w:t>
      </w:r>
      <w:r w:rsidR="00F60EF3">
        <w:t>present for an active epoch period in the center if the screen.</w:t>
      </w:r>
      <w:r w:rsidR="00B61EF9">
        <w:t xml:space="preserve"> [6 seconds]</w:t>
      </w:r>
    </w:p>
    <w:p w:rsidR="00F60EF3" w:rsidP="00F60EF3" w:rsidRDefault="00F60EF3" w14:paraId="08256F36" w14:textId="191681CB">
      <w:pPr>
        <w:pStyle w:val="ListParagraph"/>
        <w:numPr>
          <w:ilvl w:val="0"/>
          <w:numId w:val="15"/>
        </w:numPr>
      </w:pPr>
      <w:r>
        <w:t>The SSMVEP stimuli should disappear for the rest period.</w:t>
      </w:r>
      <w:r w:rsidR="00B61EF9">
        <w:t xml:space="preserve"> [6 seconds]</w:t>
      </w:r>
    </w:p>
    <w:p w:rsidR="00F60EF3" w:rsidP="00C801AC" w:rsidRDefault="00B61EF9" w14:paraId="3AE5B689" w14:textId="13997C2A">
      <w:pPr>
        <w:pStyle w:val="ListParagraph"/>
        <w:numPr>
          <w:ilvl w:val="0"/>
          <w:numId w:val="15"/>
        </w:numPr>
      </w:pPr>
      <w:r>
        <w:t xml:space="preserve">Steps </w:t>
      </w:r>
      <w:r w:rsidR="00975BC9">
        <w:t>3-6 should be repeated for 9 more times, for a total of 10 SSVEP and 10 SSMVEP epoch data.</w:t>
      </w:r>
    </w:p>
    <w:p w:rsidRPr="0063061A" w:rsidR="002F09AB" w:rsidP="00975BC9" w:rsidRDefault="00975BC9" w14:paraId="345E74F5" w14:textId="68CB449A">
      <w:pPr>
        <w:pStyle w:val="ListParagraph"/>
        <w:numPr>
          <w:ilvl w:val="0"/>
          <w:numId w:val="15"/>
        </w:numPr>
      </w:pPr>
      <w:r>
        <w:lastRenderedPageBreak/>
        <w:t xml:space="preserve">The </w:t>
      </w:r>
      <w:r w:rsidR="00B016E6">
        <w:t xml:space="preserve">window should </w:t>
      </w:r>
      <w:proofErr w:type="gramStart"/>
      <w:r w:rsidR="00B016E6">
        <w:t>close</w:t>
      </w:r>
      <w:proofErr w:type="gramEnd"/>
      <w:r w:rsidR="00B016E6">
        <w:t xml:space="preserve"> and metrics outlined in </w:t>
      </w:r>
      <w:r w:rsidR="001556B2">
        <w:fldChar w:fldCharType="begin"/>
      </w:r>
      <w:r w:rsidR="001556B2">
        <w:instrText xml:space="preserve"> REF _Ref97912889 \w \h </w:instrText>
      </w:r>
      <w:r w:rsidR="001556B2">
        <w:fldChar w:fldCharType="separate"/>
      </w:r>
      <w:r w:rsidR="001556B2">
        <w:t>5.2.2</w:t>
      </w:r>
      <w:r w:rsidR="001556B2">
        <w:fldChar w:fldCharType="end"/>
      </w:r>
      <w:r w:rsidR="001556B2">
        <w:t xml:space="preserve"> should be computed and displayed.</w:t>
      </w:r>
    </w:p>
    <w:p w:rsidR="00492EFE" w:rsidP="008A30BC" w:rsidRDefault="00492EFE" w14:paraId="5F6EC585" w14:textId="77777777"/>
    <w:p w:rsidR="2173BF80" w:rsidP="2173BF80" w:rsidRDefault="00425B69" w14:paraId="63B64BF0" w14:textId="200B8609">
      <w:hyperlink r:id="rId25">
        <w:r w:rsidRPr="2173BF80" w:rsidR="2173BF80">
          <w:rPr>
            <w:rStyle w:val="Hyperlink"/>
          </w:rPr>
          <w:t>https://www.figma.com/file/OaEzSBKeZ0syt9DCOXuZjq/Jupyter-Desktop-SSVEP-UI?node-id=90%3A10598</w:t>
        </w:r>
      </w:hyperlink>
    </w:p>
    <w:p w:rsidR="00492EFE" w:rsidP="00492461" w:rsidRDefault="00492EFE" w14:paraId="7D482AB4" w14:textId="15C3F22B">
      <w:pPr>
        <w:ind w:left="0"/>
      </w:pPr>
      <w:commentRangeStart w:id="36"/>
      <w:commentRangeStart w:id="37"/>
      <w:commentRangeStart w:id="38"/>
      <w:commentRangeStart w:id="39"/>
      <w:commentRangeEnd w:id="36"/>
      <w:r>
        <w:rPr>
          <w:rStyle w:val="CommentReference"/>
        </w:rPr>
        <w:commentReference w:id="36"/>
      </w:r>
      <w:commentRangeEnd w:id="37"/>
      <w:r>
        <w:rPr>
          <w:rStyle w:val="CommentReference"/>
        </w:rPr>
        <w:commentReference w:id="37"/>
      </w:r>
      <w:commentRangeEnd w:id="38"/>
      <w:r>
        <w:rPr>
          <w:rStyle w:val="CommentReference"/>
        </w:rPr>
        <w:commentReference w:id="38"/>
      </w:r>
      <w:commentRangeEnd w:id="39"/>
      <w:r w:rsidR="00CF2520">
        <w:rPr>
          <w:rStyle w:val="CommentReference"/>
        </w:rPr>
        <w:commentReference w:id="39"/>
      </w:r>
    </w:p>
    <w:p w:rsidR="009B2115" w:rsidP="009B2115" w:rsidRDefault="009B2115" w14:paraId="493BA641" w14:textId="5E395E24">
      <w:pPr>
        <w:pStyle w:val="Heading3"/>
      </w:pPr>
      <w:bookmarkStart w:name="_Ref97912889" w:id="42"/>
      <w:bookmarkStart w:name="_Toc98171899" w:id="43"/>
      <w:r>
        <w:t>Metrics</w:t>
      </w:r>
      <w:bookmarkEnd w:id="42"/>
      <w:bookmarkEnd w:id="43"/>
    </w:p>
    <w:p w:rsidR="009B2115" w:rsidP="008A30BC" w:rsidRDefault="009B2115" w14:paraId="4E592550" w14:textId="4CF95F94"/>
    <w:p w:rsidR="009B2115" w:rsidP="008A30BC" w:rsidRDefault="00063B8B" w14:paraId="15D491BA" w14:textId="2320EE84">
      <w:r>
        <w:t>When the data collec</w:t>
      </w:r>
      <w:r w:rsidR="00500342">
        <w:t xml:space="preserve">tion period has ended, the result will be a set of SSVEP and SSMVEP data of a 10 Hz target. Across all the sample epochs, </w:t>
      </w:r>
      <w:r w:rsidR="009B2115">
        <w:t xml:space="preserve">the following metrics must be </w:t>
      </w:r>
      <w:r w:rsidR="00500342">
        <w:t>derived</w:t>
      </w:r>
      <w:r w:rsidR="009B2115">
        <w:t>:</w:t>
      </w:r>
    </w:p>
    <w:p w:rsidR="009B2115" w:rsidP="009B2115" w:rsidRDefault="00D96539" w14:paraId="6D2CD41A" w14:textId="7CFB615C">
      <w:pPr>
        <w:pStyle w:val="ListParagraph"/>
        <w:numPr>
          <w:ilvl w:val="0"/>
          <w:numId w:val="14"/>
        </w:numPr>
      </w:pPr>
      <w:r>
        <w:t>Power spectral density of epoch, with peaks of particular interest (harmonics, subharmonics identified) marked.</w:t>
      </w:r>
    </w:p>
    <w:p w:rsidR="00D96539" w:rsidP="009B2115" w:rsidRDefault="00063B8B" w14:paraId="52D31456" w14:textId="11DC0550">
      <w:pPr>
        <w:pStyle w:val="ListParagraph"/>
        <w:numPr>
          <w:ilvl w:val="0"/>
          <w:numId w:val="14"/>
        </w:numPr>
      </w:pPr>
      <w:r>
        <w:t>Averaged d</w:t>
      </w:r>
      <w:r w:rsidR="009D4F27">
        <w:t xml:space="preserve">istribution of ERP activity across </w:t>
      </w:r>
      <w:r w:rsidR="00641539">
        <w:t>all</w:t>
      </w:r>
      <w:r w:rsidR="009D4F27">
        <w:t xml:space="preserve"> channels</w:t>
      </w:r>
    </w:p>
    <w:p w:rsidR="00162714" w:rsidP="00162714" w:rsidRDefault="001178B9" w14:paraId="21E527D5" w14:textId="780E88E6">
      <w:pPr>
        <w:pStyle w:val="ListParagraph"/>
        <w:numPr>
          <w:ilvl w:val="0"/>
          <w:numId w:val="14"/>
        </w:numPr>
      </w:pPr>
      <w:r>
        <w:t xml:space="preserve">Results of </w:t>
      </w:r>
      <w:r w:rsidR="00CC68B5">
        <w:t xml:space="preserve">an SSVEP-based </w:t>
      </w:r>
      <w:r>
        <w:t xml:space="preserve">CCA for </w:t>
      </w:r>
      <w:r w:rsidR="00500342">
        <w:t>each epoch</w:t>
      </w:r>
      <w:r w:rsidR="00313088">
        <w:t xml:space="preserve">. The </w:t>
      </w:r>
      <w:r w:rsidR="003366E0">
        <w:t xml:space="preserve">CCA templates should be sin and cosine waves oscillating at </w:t>
      </w:r>
      <w:r w:rsidR="00AB4768">
        <w:t>8.6</w:t>
      </w:r>
      <w:r w:rsidR="003366E0">
        <w:t xml:space="preserve">, </w:t>
      </w:r>
      <w:r w:rsidR="005C18F2">
        <w:t>17.2</w:t>
      </w:r>
      <w:r w:rsidR="003366E0">
        <w:t>, 12, and 24 Hz</w:t>
      </w:r>
      <w:r w:rsidR="001848E6">
        <w:t xml:space="preserve"> where 10 and 20 Hz templates are </w:t>
      </w:r>
      <w:r w:rsidR="00EB4BD6">
        <w:t>the correct class templates and 12 and 24 Hz are false/distractor class templates.</w:t>
      </w:r>
      <w:r w:rsidR="001E37C3">
        <w:t xml:space="preserve"> The class is detected in a winner-takes-all decision for the highest correlation of the templates.</w:t>
      </w:r>
    </w:p>
    <w:p w:rsidR="00822BF2" w:rsidP="00162714" w:rsidRDefault="00EC389B" w14:paraId="163BCFBD" w14:textId="2AE0F02D">
      <w:pPr>
        <w:pStyle w:val="ListParagraph"/>
        <w:numPr>
          <w:ilvl w:val="0"/>
          <w:numId w:val="14"/>
        </w:numPr>
      </w:pPr>
      <w:r>
        <w:t>The SNR of the stimuli’s fundamental frequency to the noise floor.</w:t>
      </w:r>
    </w:p>
    <w:p w:rsidR="00162714" w:rsidP="00162714" w:rsidRDefault="00162714" w14:paraId="441BF188" w14:textId="77777777"/>
    <w:p w:rsidR="00162714" w:rsidP="00162714" w:rsidRDefault="00162714" w14:paraId="71344E79" w14:textId="0D8E57DA">
      <w:r>
        <w:t xml:space="preserve">At the end of the session, the UI window should be dismissed and </w:t>
      </w:r>
      <w:r w:rsidR="00C3737C">
        <w:t xml:space="preserve">the graphs of the PSD and topographic map of ERP activity across channels should appear. The results of CCA analysis </w:t>
      </w:r>
      <w:r w:rsidR="00EC389B">
        <w:t xml:space="preserve">and SNR </w:t>
      </w:r>
      <w:r w:rsidR="00C3737C">
        <w:t>should be written to a text file.</w:t>
      </w:r>
    </w:p>
    <w:p w:rsidR="001B4EC2" w:rsidP="001B4EC2" w:rsidRDefault="001B4EC2" w14:paraId="21CBC179" w14:textId="7208100D">
      <w:pPr>
        <w:pStyle w:val="Heading3"/>
      </w:pPr>
      <w:bookmarkStart w:name="_Toc98171900" w:id="44"/>
      <w:r>
        <w:t>Success Criteria:</w:t>
      </w:r>
      <w:bookmarkEnd w:id="44"/>
    </w:p>
    <w:p w:rsidR="001B4EC2" w:rsidP="001B4EC2" w:rsidRDefault="001B4EC2" w14:paraId="538B84C8" w14:textId="77777777"/>
    <w:p w:rsidR="00012433" w:rsidP="00012433" w:rsidRDefault="001B4EC2" w14:paraId="27409755" w14:textId="20B850C0">
      <w:commentRangeStart w:id="45"/>
      <w:r>
        <w:t xml:space="preserve">Note that this is just initial benchmarking and is likely to change as the assessment is refined over iterations. </w:t>
      </w:r>
      <w:r w:rsidR="00641539">
        <w:t>The first part is successful if</w:t>
      </w:r>
      <w:r w:rsidR="00EC36D3">
        <w:t xml:space="preserve"> CCA accuracy is above </w:t>
      </w:r>
      <w:r w:rsidR="001E37C3">
        <w:t>60</w:t>
      </w:r>
      <w:r w:rsidR="00EC36D3">
        <w:t>%</w:t>
      </w:r>
      <w:r w:rsidR="00252EEF">
        <w:t xml:space="preserve"> </w:t>
      </w:r>
      <w:r w:rsidR="00B96F82">
        <w:t xml:space="preserve">in the session for both </w:t>
      </w:r>
      <w:r w:rsidR="0063061A">
        <w:t>SSVEP and SSMVEP stimuli.</w:t>
      </w:r>
      <w:r w:rsidR="00C801AC">
        <w:t xml:space="preserve"> </w:t>
      </w:r>
      <w:commentRangeEnd w:id="45"/>
      <w:r w:rsidR="00722889">
        <w:rPr>
          <w:rStyle w:val="CommentReference"/>
        </w:rPr>
        <w:commentReference w:id="45"/>
      </w:r>
    </w:p>
    <w:p w:rsidR="0075065C" w:rsidP="00012433" w:rsidRDefault="0075065C" w14:paraId="1DDFE893" w14:textId="77777777"/>
    <w:p w:rsidR="004E2900" w:rsidP="00012433" w:rsidRDefault="004E2900" w14:paraId="0EEC4A47" w14:textId="1FCCDDE8">
      <w:r>
        <w:t xml:space="preserve">The PSD and ERP distribution should be referenced to check for any concerning </w:t>
      </w:r>
      <w:r w:rsidR="00FF76C0">
        <w:t>artifacts</w:t>
      </w:r>
      <w:r>
        <w:t xml:space="preserve"> and to be used for further analysis for </w:t>
      </w:r>
      <w:r w:rsidR="00FF76C0">
        <w:t>future implementations of BCI operation, but will not impact the success of the overt stimuli assessment.</w:t>
      </w:r>
    </w:p>
    <w:p w:rsidR="00786985" w:rsidP="00012433" w:rsidRDefault="00786985" w14:paraId="316A33B1" w14:textId="77777777"/>
    <w:p w:rsidR="00786985" w:rsidP="00012433" w:rsidRDefault="00786985" w14:paraId="0E1FAA7E" w14:textId="094DF896">
      <w:r>
        <w:t xml:space="preserve">IF </w:t>
      </w:r>
      <w:r w:rsidR="009123D1">
        <w:t>SUCCESS:</w:t>
      </w:r>
    </w:p>
    <w:p w:rsidR="009123D1" w:rsidP="00012433" w:rsidRDefault="009123D1" w14:paraId="1616AB59" w14:textId="7E362336">
      <w:r>
        <w:t>Then the ne</w:t>
      </w:r>
      <w:r w:rsidR="00D55823">
        <w:t>x</w:t>
      </w:r>
      <w:r>
        <w:t>t part of the assessment for covert stimuli should be carried out.</w:t>
      </w:r>
    </w:p>
    <w:p w:rsidR="009123D1" w:rsidP="00012433" w:rsidRDefault="009123D1" w14:paraId="1EFAC20F" w14:textId="77777777"/>
    <w:p w:rsidR="009123D1" w:rsidP="00012433" w:rsidRDefault="009123D1" w14:paraId="5EC836AB" w14:textId="53FCB939">
      <w:r>
        <w:t>IF FAILURE:</w:t>
      </w:r>
    </w:p>
    <w:p w:rsidR="009123D1" w:rsidP="00012433" w:rsidRDefault="00C16D2D" w14:paraId="2B48A6F7" w14:textId="15BCEC2F">
      <w:r>
        <w:t xml:space="preserve">Impedance should be checked and this part should be repeated. If impedance is </w:t>
      </w:r>
      <w:r w:rsidR="000B5D08">
        <w:t>in an acceptable region</w:t>
      </w:r>
      <w:r>
        <w:t xml:space="preserve"> but response </w:t>
      </w:r>
      <w:proofErr w:type="spellStart"/>
      <w:r>
        <w:t>can not</w:t>
      </w:r>
      <w:proofErr w:type="spellEnd"/>
      <w:r>
        <w:t xml:space="preserve"> be identified, then </w:t>
      </w:r>
      <w:r w:rsidR="00BA3031">
        <w:t xml:space="preserve">participant may not have strong enough SSVEP responses to </w:t>
      </w:r>
      <w:r w:rsidR="00CA594E">
        <w:t>drive the BCI.</w:t>
      </w:r>
    </w:p>
    <w:p w:rsidR="0075065C" w:rsidP="00012433" w:rsidRDefault="0075065C" w14:paraId="7C34E41C" w14:textId="5C3A48EF"/>
    <w:p w:rsidR="00C42B77" w:rsidP="00C42B77" w:rsidRDefault="00C42B77" w14:paraId="6B35A7B0" w14:textId="46EDD98B">
      <w:pPr>
        <w:pStyle w:val="Heading2"/>
      </w:pPr>
      <w:bookmarkStart w:name="_Toc98171901" w:id="46"/>
      <w:r>
        <w:t>Covert Stimuli Assessment</w:t>
      </w:r>
      <w:bookmarkEnd w:id="46"/>
    </w:p>
    <w:p w:rsidR="000F0447" w:rsidP="000F0447" w:rsidRDefault="000F0447" w14:paraId="2DBF84E7" w14:textId="275A4D30"/>
    <w:p w:rsidR="006C51F6" w:rsidP="000F0447" w:rsidRDefault="006C51F6" w14:paraId="1215D62C" w14:textId="44023C2D">
      <w:r>
        <w:t>The questions this part aims to answer are the following:</w:t>
      </w:r>
    </w:p>
    <w:p w:rsidR="000F0447" w:rsidP="006C51F6" w:rsidRDefault="006C51F6" w14:paraId="4E4FF7EA" w14:textId="01675F82">
      <w:pPr>
        <w:pStyle w:val="ListParagraph"/>
        <w:numPr>
          <w:ilvl w:val="0"/>
          <w:numId w:val="13"/>
        </w:numPr>
      </w:pPr>
      <w:r>
        <w:t xml:space="preserve">Is the participant </w:t>
      </w:r>
      <w:r w:rsidR="00441F13">
        <w:t>able to elicit responses to covert stimuli?</w:t>
      </w:r>
    </w:p>
    <w:p w:rsidR="00441F13" w:rsidP="008B49CF" w:rsidRDefault="00441F13" w14:paraId="709E10D5" w14:textId="72235537">
      <w:pPr>
        <w:pStyle w:val="ListParagraph"/>
        <w:numPr>
          <w:ilvl w:val="0"/>
          <w:numId w:val="13"/>
        </w:numPr>
      </w:pPr>
      <w:r>
        <w:lastRenderedPageBreak/>
        <w:t>How far</w:t>
      </w:r>
      <w:r w:rsidR="00370813">
        <w:t xml:space="preserve"> across from the center</w:t>
      </w:r>
      <w:r>
        <w:t xml:space="preserve"> can stimuli live </w:t>
      </w:r>
      <w:r w:rsidR="00370813">
        <w:t>on a monitor, such that it can be detected reliably?</w:t>
      </w:r>
    </w:p>
    <w:p w:rsidR="00370813" w:rsidP="006C51F6" w:rsidRDefault="00370813" w14:paraId="6B7F0A98" w14:textId="30D6EE92">
      <w:pPr>
        <w:pStyle w:val="ListParagraph"/>
        <w:numPr>
          <w:ilvl w:val="0"/>
          <w:numId w:val="13"/>
        </w:numPr>
      </w:pPr>
      <w:r>
        <w:t xml:space="preserve">How close can stimuli be before distraction </w:t>
      </w:r>
      <w:r w:rsidR="00AA15A9">
        <w:t>and competing mechanisms make different stimuli indistinguishable for each other?</w:t>
      </w:r>
    </w:p>
    <w:p w:rsidR="00AA15A9" w:rsidP="006C51F6" w:rsidRDefault="00AA15A9" w14:paraId="408B3260" w14:textId="2146F4CC">
      <w:pPr>
        <w:pStyle w:val="ListParagraph"/>
        <w:numPr>
          <w:ilvl w:val="0"/>
          <w:numId w:val="13"/>
        </w:numPr>
      </w:pPr>
      <w:r>
        <w:t xml:space="preserve">Can SSMVEP stimuli be used for covert </w:t>
      </w:r>
      <w:r w:rsidR="00A30719">
        <w:t>stimuli?</w:t>
      </w:r>
    </w:p>
    <w:p w:rsidR="00A30719" w:rsidP="00A30719" w:rsidRDefault="00A30719" w14:paraId="3A29ED2F" w14:textId="61D30F82"/>
    <w:p w:rsidR="00A30719" w:rsidP="00A30719" w:rsidRDefault="000B0AF6" w14:paraId="7906E463" w14:textId="290EBFC7">
      <w:r>
        <w:t>To</w:t>
      </w:r>
      <w:r w:rsidR="00A30719">
        <w:t xml:space="preserve"> be able to answer these questions, it must first be established that the participant is able to detect </w:t>
      </w:r>
      <w:r w:rsidR="00795B29">
        <w:t>stimuli overtly.</w:t>
      </w:r>
      <w:r>
        <w:t xml:space="preserve"> This is covered in the overt stimuli assessment.</w:t>
      </w:r>
    </w:p>
    <w:p w:rsidR="00FE1DBE" w:rsidP="00A30719" w:rsidRDefault="00FE1DBE" w14:paraId="678F8F85" w14:textId="77777777"/>
    <w:p w:rsidR="00FE1DBE" w:rsidP="00FE1DBE" w:rsidRDefault="00FE1DBE" w14:paraId="5653C162" w14:textId="216B1149">
      <w:pPr>
        <w:pStyle w:val="Heading3"/>
      </w:pPr>
      <w:bookmarkStart w:name="_Toc98171902" w:id="47"/>
      <w:r>
        <w:t>Front End Flow</w:t>
      </w:r>
      <w:bookmarkEnd w:id="47"/>
    </w:p>
    <w:p w:rsidR="00492461" w:rsidP="00492461" w:rsidRDefault="00492461" w14:paraId="36654C42" w14:textId="77777777"/>
    <w:p w:rsidR="00492461" w:rsidP="00492461" w:rsidRDefault="00492461" w14:paraId="49A79C1A" w14:textId="2F82578B">
      <w:commentRangeStart w:id="48"/>
      <w:r>
        <w:t>The procedure is as follows:</w:t>
      </w:r>
      <w:commentRangeEnd w:id="48"/>
      <w:r w:rsidR="00522358">
        <w:rPr>
          <w:rStyle w:val="CommentReference"/>
        </w:rPr>
        <w:commentReference w:id="48"/>
      </w:r>
    </w:p>
    <w:p w:rsidR="00492461" w:rsidP="00492461" w:rsidRDefault="00B96104" w14:paraId="1EE1AE2B" w14:textId="7D4E7D1E">
      <w:pPr>
        <w:pStyle w:val="ListParagraph"/>
        <w:numPr>
          <w:ilvl w:val="0"/>
          <w:numId w:val="17"/>
        </w:numPr>
      </w:pPr>
      <w:r>
        <w:t xml:space="preserve">When the covert stimuli assessment is initiated, </w:t>
      </w:r>
      <w:r w:rsidR="00097365">
        <w:t xml:space="preserve">a </w:t>
      </w:r>
      <w:proofErr w:type="spellStart"/>
      <w:r w:rsidR="00097365">
        <w:t>fullscreen</w:t>
      </w:r>
      <w:proofErr w:type="spellEnd"/>
      <w:r w:rsidR="00097365">
        <w:t xml:space="preserve"> </w:t>
      </w:r>
      <w:r w:rsidR="00DF4857">
        <w:t>window</w:t>
      </w:r>
      <w:r w:rsidR="00097365">
        <w:t xml:space="preserve"> should appear</w:t>
      </w:r>
    </w:p>
    <w:p w:rsidR="00FD7434" w:rsidP="00492461" w:rsidRDefault="00FD7434" w14:paraId="21426BF7" w14:textId="049426E0">
      <w:pPr>
        <w:pStyle w:val="ListParagraph"/>
        <w:numPr>
          <w:ilvl w:val="0"/>
          <w:numId w:val="17"/>
        </w:numPr>
      </w:pPr>
      <w:r>
        <w:t>The participant should see a prompt to focus on the SSMVEP stimulus when it is on the screen and to ignore SSVEP stimuli</w:t>
      </w:r>
      <w:r w:rsidR="00D90812">
        <w:t>. [10 seconds]</w:t>
      </w:r>
    </w:p>
    <w:p w:rsidR="00F73F2E" w:rsidP="00F73F2E" w:rsidRDefault="00D90812" w14:paraId="0AB23512" w14:textId="75AE8AB1">
      <w:pPr>
        <w:pStyle w:val="ListParagraph"/>
        <w:numPr>
          <w:ilvl w:val="0"/>
          <w:numId w:val="17"/>
        </w:numPr>
      </w:pPr>
      <w:r>
        <w:t xml:space="preserve">Prompt should disappear and </w:t>
      </w:r>
      <w:r w:rsidR="00C62299">
        <w:t>prepare to begin [at least 2 seconds]</w:t>
      </w:r>
      <w:r w:rsidR="00F73F2E">
        <w:br/>
      </w:r>
      <w:r w:rsidR="00F73F2E">
        <w:t>(Note that grid is used as a reference for stimuli locations, but is not displayed on the screen.)</w:t>
      </w:r>
    </w:p>
    <w:p w:rsidR="0020043C" w:rsidP="00492461" w:rsidRDefault="00D90812" w14:paraId="71EE8B1F" w14:textId="7F1C9997">
      <w:pPr>
        <w:pStyle w:val="ListParagraph"/>
        <w:numPr>
          <w:ilvl w:val="0"/>
          <w:numId w:val="17"/>
        </w:numPr>
      </w:pPr>
      <w:r>
        <w:t xml:space="preserve">An SSVEP and </w:t>
      </w:r>
      <w:commentRangeStart w:id="49"/>
      <w:r>
        <w:t xml:space="preserve">an SSMVEP stimulus </w:t>
      </w:r>
      <w:commentRangeEnd w:id="49"/>
      <w:r w:rsidR="00684652">
        <w:rPr>
          <w:rStyle w:val="CommentReference"/>
          <w:rFonts w:eastAsia="Calibri"/>
        </w:rPr>
        <w:commentReference w:id="49"/>
      </w:r>
      <w:r>
        <w:t xml:space="preserve">will appear on the screen at the same time and be active </w:t>
      </w:r>
      <w:r w:rsidR="00C62299">
        <w:t>[6 seconds]</w:t>
      </w:r>
    </w:p>
    <w:p w:rsidR="00C62299" w:rsidP="00492461" w:rsidRDefault="00F73F2E" w14:paraId="517DD8B6" w14:textId="6CE7DD62">
      <w:pPr>
        <w:pStyle w:val="ListParagraph"/>
        <w:numPr>
          <w:ilvl w:val="0"/>
          <w:numId w:val="17"/>
        </w:numPr>
      </w:pPr>
      <w:r>
        <w:t xml:space="preserve">Stimuli should disappear for a </w:t>
      </w:r>
      <w:r w:rsidR="007C719D">
        <w:t>rest period [6 seconds]</w:t>
      </w:r>
    </w:p>
    <w:p w:rsidR="007C719D" w:rsidP="00492461" w:rsidRDefault="007C719D" w14:paraId="211F62F8" w14:textId="37AD6B26">
      <w:pPr>
        <w:pStyle w:val="ListParagraph"/>
        <w:numPr>
          <w:ilvl w:val="0"/>
          <w:numId w:val="17"/>
        </w:numPr>
      </w:pPr>
      <w:r>
        <w:t>Steps 2-5 should be repeated, following a pattern of increasing widths and heights outlined in the screenshots below.</w:t>
      </w:r>
    </w:p>
    <w:p w:rsidRPr="00492461" w:rsidR="003B337B" w:rsidP="00492461" w:rsidRDefault="00802658" w14:paraId="61FA1508" w14:textId="1BAFD66B">
      <w:pPr>
        <w:pStyle w:val="ListParagraph"/>
        <w:numPr>
          <w:ilvl w:val="0"/>
          <w:numId w:val="17"/>
        </w:numPr>
      </w:pPr>
      <w:r>
        <w:t>After all reg</w:t>
      </w:r>
      <w:r w:rsidR="008625DB">
        <w:t>i</w:t>
      </w:r>
      <w:r>
        <w:t xml:space="preserve">ons have </w:t>
      </w:r>
      <w:r w:rsidR="008625DB">
        <w:t xml:space="preserve">been tested, </w:t>
      </w:r>
      <w:r w:rsidR="000A0A4D">
        <w:t xml:space="preserve">the </w:t>
      </w:r>
      <w:r w:rsidR="005648FF">
        <w:t xml:space="preserve">epochs with successful SSMVEP detection via CCA </w:t>
      </w:r>
      <w:r w:rsidR="0074438F">
        <w:t xml:space="preserve">should be </w:t>
      </w:r>
      <w:r w:rsidR="00BA3FF1">
        <w:t xml:space="preserve">noted. </w:t>
      </w:r>
      <w:r w:rsidR="00CA4F6D">
        <w:t xml:space="preserve">The grid should then be displayed, where </w:t>
      </w:r>
      <w:r w:rsidR="00486F6F">
        <w:t xml:space="preserve">the </w:t>
      </w:r>
      <w:r w:rsidR="003129B4">
        <w:t>boundaries of successful</w:t>
      </w:r>
      <w:r w:rsidR="00486F6F">
        <w:t xml:space="preserve"> SSMVEP detection should </w:t>
      </w:r>
      <w:proofErr w:type="spellStart"/>
      <w:r w:rsidR="00E15443">
        <w:t>colour</w:t>
      </w:r>
      <w:proofErr w:type="spellEnd"/>
      <w:r w:rsidR="00E15443">
        <w:t xml:space="preserve"> that boundary of the grid green.</w:t>
      </w:r>
      <w:r>
        <w:t xml:space="preserve"> </w:t>
      </w:r>
    </w:p>
    <w:p w:rsidR="00FE1DBE" w:rsidP="00A30719" w:rsidRDefault="00FE1DBE" w14:paraId="70CE87CF" w14:textId="77777777"/>
    <w:p w:rsidR="00FE1DBE" w:rsidP="00A30719" w:rsidRDefault="00492461" w14:paraId="7B81E5FD" w14:textId="12373121">
      <w:r>
        <w:rPr>
          <w:noProof/>
        </w:rPr>
        <w:drawing>
          <wp:inline distT="0" distB="0" distL="0" distR="0" wp14:anchorId="6A647FB9" wp14:editId="2C84DA03">
            <wp:extent cx="4572000" cy="504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r>
        <w:rPr>
          <w:noProof/>
        </w:rPr>
        <w:drawing>
          <wp:inline distT="0" distB="0" distL="0" distR="0" wp14:anchorId="7FAC7DF4" wp14:editId="1768E3D1">
            <wp:extent cx="4572000" cy="45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457200"/>
                    </a:xfrm>
                    <a:prstGeom prst="rect">
                      <a:avLst/>
                    </a:prstGeom>
                  </pic:spPr>
                </pic:pic>
              </a:graphicData>
            </a:graphic>
          </wp:inline>
        </w:drawing>
      </w:r>
    </w:p>
    <w:p w:rsidR="00FE1DBE" w:rsidP="00FE1DBE" w:rsidRDefault="00FE1DBE" w14:paraId="459096E6" w14:textId="501C7169">
      <w:pPr>
        <w:pStyle w:val="Heading3"/>
      </w:pPr>
      <w:bookmarkStart w:name="_Toc98171903" w:id="50"/>
      <w:r>
        <w:t>Metrics</w:t>
      </w:r>
      <w:bookmarkEnd w:id="50"/>
    </w:p>
    <w:p w:rsidR="00FE1DBE" w:rsidP="00A30719" w:rsidRDefault="00FE1DBE" w14:paraId="658BC534" w14:textId="77777777"/>
    <w:p w:rsidR="00FE1DBE" w:rsidP="00FE1DBE" w:rsidRDefault="001A6228" w14:paraId="776DFEB8" w14:textId="37B32DFA">
      <w:r>
        <w:t xml:space="preserve">After the assessment, a set of stimuli locations for SSMVEP stimuli and SSVEP stimuli </w:t>
      </w:r>
      <w:r w:rsidR="00582791">
        <w:t xml:space="preserve">as well as the EEG response should be recorded for each epoch. </w:t>
      </w:r>
      <w:r w:rsidR="007956AA">
        <w:t>The following metrics need to be derived from this dataset:</w:t>
      </w:r>
    </w:p>
    <w:p w:rsidR="00E13249" w:rsidP="006B11F3" w:rsidRDefault="00C82382" w14:paraId="37E25060" w14:textId="0596A2CE">
      <w:pPr>
        <w:pStyle w:val="ListParagraph"/>
        <w:numPr>
          <w:ilvl w:val="0"/>
          <w:numId w:val="18"/>
        </w:numPr>
      </w:pPr>
      <w:r>
        <w:t>CCA results for each epoch for the SSVEP and SSMVEP stimuli</w:t>
      </w:r>
    </w:p>
    <w:p w:rsidR="00C82382" w:rsidP="007956AA" w:rsidRDefault="00E15DFB" w14:paraId="2A0CF29F" w14:textId="69D9E07D">
      <w:pPr>
        <w:pStyle w:val="ListParagraph"/>
        <w:numPr>
          <w:ilvl w:val="0"/>
          <w:numId w:val="18"/>
        </w:numPr>
      </w:pPr>
      <w:r>
        <w:t xml:space="preserve">For all instances where the SSMVEP stimulus was on the left half of the screen, the average </w:t>
      </w:r>
      <w:r w:rsidR="00462186">
        <w:t xml:space="preserve">distribution of ERP activity </w:t>
      </w:r>
      <w:r w:rsidR="00FE6F44">
        <w:t>across channels</w:t>
      </w:r>
    </w:p>
    <w:p w:rsidR="00FE6F44" w:rsidP="007956AA" w:rsidRDefault="00FE6F44" w14:paraId="3EADCC70" w14:textId="16667B54">
      <w:pPr>
        <w:pStyle w:val="ListParagraph"/>
        <w:numPr>
          <w:ilvl w:val="0"/>
          <w:numId w:val="18"/>
        </w:numPr>
      </w:pPr>
      <w:r>
        <w:t>For all instances where the SSMVEP stimulus was on the right half of the screen, the average distribution of ERP activity across all channels</w:t>
      </w:r>
    </w:p>
    <w:p w:rsidR="00A33792" w:rsidP="00A33792" w:rsidRDefault="006B11F3" w14:paraId="5B73C419" w14:textId="69338611">
      <w:pPr>
        <w:pStyle w:val="ListParagraph"/>
        <w:numPr>
          <w:ilvl w:val="0"/>
          <w:numId w:val="18"/>
        </w:numPr>
      </w:pPr>
      <w:r>
        <w:t xml:space="preserve">For epochs in which </w:t>
      </w:r>
      <w:r w:rsidR="006A667D">
        <w:t>the SSVEP stimuli was detected, display the PSD and SNR</w:t>
      </w:r>
      <w:r w:rsidR="00BE32DD">
        <w:t xml:space="preserve"> for SSVEP and SSMVEP features (indicate which are which with different </w:t>
      </w:r>
      <w:proofErr w:type="spellStart"/>
      <w:r w:rsidR="00BE32DD">
        <w:t>coloured</w:t>
      </w:r>
      <w:proofErr w:type="spellEnd"/>
      <w:r w:rsidR="00BE32DD">
        <w:t xml:space="preserve"> markings). Identify how close the power was for </w:t>
      </w:r>
      <w:r w:rsidR="004870F0">
        <w:t>both stimuli</w:t>
      </w:r>
      <w:r w:rsidR="00A33792">
        <w:t>.</w:t>
      </w:r>
    </w:p>
    <w:p w:rsidR="00A33792" w:rsidP="00A33792" w:rsidRDefault="00143B2A" w14:paraId="56932A78" w14:textId="334FE62C">
      <w:pPr>
        <w:pStyle w:val="ListParagraph"/>
        <w:numPr>
          <w:ilvl w:val="0"/>
          <w:numId w:val="18"/>
        </w:numPr>
        <w:rPr>
          <w:ins w:author="Sarah Pearce" w:date="2022-04-28T12:18:00Z" w:id="51"/>
        </w:rPr>
      </w:pPr>
      <w:r>
        <w:t>Repeat 4 but specifically for the epoch where the SSVEP and SSMVEP stimuli is very close together in the center of the screen, to compare with epochs in metric 4.</w:t>
      </w:r>
    </w:p>
    <w:p w:rsidR="00EC16CE" w:rsidP="00A33792" w:rsidRDefault="009F07B3" w14:paraId="1B3E079E" w14:textId="2DE334BD">
      <w:pPr>
        <w:pStyle w:val="ListParagraph"/>
        <w:numPr>
          <w:ilvl w:val="0"/>
          <w:numId w:val="18"/>
        </w:numPr>
      </w:pPr>
      <w:ins w:author="Sarah Pearce" w:date="2022-04-28T12:19:00Z" w:id="52">
        <w:r>
          <w:t xml:space="preserve">A screenshot to capture </w:t>
        </w:r>
        <w:r w:rsidR="00057B35">
          <w:t xml:space="preserve">the boundary </w:t>
        </w:r>
      </w:ins>
    </w:p>
    <w:p w:rsidR="00FE1DBE" w:rsidP="00FE1DBE" w:rsidRDefault="00FE1DBE" w14:paraId="0F36B8FF" w14:textId="77777777"/>
    <w:p w:rsidR="00FE1DBE" w:rsidP="00FE1DBE" w:rsidRDefault="00FE1DBE" w14:paraId="20948F7D" w14:textId="6B0D471C">
      <w:pPr>
        <w:pStyle w:val="Heading3"/>
      </w:pPr>
      <w:bookmarkStart w:name="_Toc98171904" w:id="53"/>
      <w:r>
        <w:lastRenderedPageBreak/>
        <w:t>Success Criteria</w:t>
      </w:r>
      <w:bookmarkEnd w:id="53"/>
    </w:p>
    <w:p w:rsidR="00FE1DBE" w:rsidP="00FE1DBE" w:rsidRDefault="00FE1DBE" w14:paraId="2E8A3CA2" w14:textId="77777777"/>
    <w:p w:rsidR="00E861AC" w:rsidP="00FE1DBE" w:rsidRDefault="00A8720E" w14:paraId="54213548" w14:textId="77777777">
      <w:r>
        <w:t xml:space="preserve">The success criteria </w:t>
      </w:r>
      <w:r w:rsidR="00C94566">
        <w:t xml:space="preserve">is driven by whether any region or boundary was able to be specified by </w:t>
      </w:r>
      <w:r w:rsidR="001D2073">
        <w:t>the test. If no boundary (even within 25% range)</w:t>
      </w:r>
      <w:r w:rsidR="003F017B">
        <w:t xml:space="preserve"> is able to be drawn, then the assessment has failed. </w:t>
      </w:r>
    </w:p>
    <w:p w:rsidR="00E861AC" w:rsidP="00E861AC" w:rsidRDefault="00E861AC" w14:paraId="7B20D11D" w14:textId="77777777">
      <w:pPr>
        <w:ind w:left="0"/>
      </w:pPr>
    </w:p>
    <w:p w:rsidR="00E861AC" w:rsidP="00E861AC" w:rsidRDefault="00E861AC" w14:paraId="188F613A" w14:textId="7613890C">
      <w:pPr>
        <w:ind w:left="0" w:firstLine="720"/>
      </w:pPr>
      <w:r>
        <w:t>IF FAILURE:</w:t>
      </w:r>
    </w:p>
    <w:p w:rsidR="00A8720E" w:rsidP="00FE1DBE" w:rsidRDefault="00485D5E" w14:paraId="17FD34C1" w14:textId="0C821380">
      <w:r>
        <w:t xml:space="preserve">Recommended next steps for this case would be to </w:t>
      </w:r>
      <w:r w:rsidR="00E861AC">
        <w:t xml:space="preserve">repeat impedance test and part one to ensure contact was maintained during the session. </w:t>
      </w:r>
      <w:r w:rsidR="005A1FAB">
        <w:t xml:space="preserve">If the first part of the assessment fails or if impedance has significantly changed, it indicates that the electrodes have shifted and thus signal quality is reduced. </w:t>
      </w:r>
      <w:r w:rsidR="003E3FA7">
        <w:t xml:space="preserve">Electrodes should be </w:t>
      </w:r>
      <w:r w:rsidR="003E407D">
        <w:t xml:space="preserve">manipulated </w:t>
      </w:r>
      <w:r w:rsidR="00EA6C8E">
        <w:t>t</w:t>
      </w:r>
      <w:r w:rsidR="003E407D">
        <w:t>o ensure good contact,</w:t>
      </w:r>
      <w:r w:rsidR="003E3FA7">
        <w:t xml:space="preserve"> </w:t>
      </w:r>
      <w:r w:rsidR="003B7338">
        <w:t xml:space="preserve">and the assessment should be </w:t>
      </w:r>
      <w:r w:rsidR="003E407D">
        <w:t>restarted</w:t>
      </w:r>
      <w:r w:rsidR="003B7338">
        <w:t>.</w:t>
      </w:r>
      <w:r w:rsidR="00716E1B">
        <w:t xml:space="preserve"> If failure continues, then the candidate is not in sufficient condition to operate the BCI reliably.</w:t>
      </w:r>
    </w:p>
    <w:p w:rsidR="003B7338" w:rsidP="00FE1DBE" w:rsidRDefault="003B7338" w14:paraId="0FD39501" w14:textId="77777777"/>
    <w:p w:rsidR="00385E59" w:rsidP="00EA6C8E" w:rsidRDefault="003B7338" w14:paraId="4F10722C" w14:textId="23659E99">
      <w:r>
        <w:t>IF SUCCESS:</w:t>
      </w:r>
    </w:p>
    <w:p w:rsidR="003B7338" w:rsidP="00FE1DBE" w:rsidRDefault="003B7338" w14:paraId="2DBB8CCF" w14:textId="043E1025">
      <w:r>
        <w:t xml:space="preserve">A boundary can be drawn for where stimuli can be detected within the participant’s field of </w:t>
      </w:r>
      <w:proofErr w:type="spellStart"/>
      <w:r>
        <w:t>attendable</w:t>
      </w:r>
      <w:proofErr w:type="spellEnd"/>
      <w:r>
        <w:t xml:space="preserve"> view. </w:t>
      </w:r>
      <w:r w:rsidR="00716E1B">
        <w:t>The boundary will determine where to place UI elements for detectable operation</w:t>
      </w:r>
      <w:r w:rsidR="005B7308">
        <w:t xml:space="preserve">. This boundary </w:t>
      </w:r>
      <w:r w:rsidR="00CF1F4F">
        <w:t>will automatically change UI elements or can be referenced to manually replace UI elements.</w:t>
      </w:r>
    </w:p>
    <w:p w:rsidRPr="00FE1DBE" w:rsidR="00FE1DBE" w:rsidP="00FE1DBE" w:rsidRDefault="00FE1DBE" w14:paraId="57E58C36" w14:textId="77777777"/>
    <w:p w:rsidRPr="00CE6F16" w:rsidR="00CE6F16" w:rsidP="00CE6F16" w:rsidRDefault="00CE6F16" w14:paraId="61E531A7" w14:textId="77777777"/>
    <w:p w:rsidR="00A23792" w:rsidP="005A782E" w:rsidRDefault="0014694E" w14:paraId="30AEAE08" w14:textId="7D389BD0">
      <w:pPr>
        <w:pStyle w:val="Heading1"/>
      </w:pPr>
      <w:bookmarkStart w:name="_Toc98171905" w:id="54"/>
      <w:r>
        <w:t>Assumptions</w:t>
      </w:r>
      <w:r w:rsidR="00517CEF">
        <w:t>, Risks</w:t>
      </w:r>
      <w:r>
        <w:t xml:space="preserve"> and Uncertainties</w:t>
      </w:r>
      <w:bookmarkEnd w:id="54"/>
    </w:p>
    <w:bookmarkEnd w:id="0"/>
    <w:p w:rsidR="00C1179A" w:rsidP="00E21310" w:rsidRDefault="00C1179A" w14:paraId="385744FE" w14:textId="61567F01"/>
    <w:p w:rsidR="007D5DB3" w:rsidP="00AB0E0C" w:rsidRDefault="006254EE" w14:paraId="720362A5" w14:textId="126E8D20">
      <w:pPr>
        <w:pStyle w:val="Heading2"/>
      </w:pPr>
      <w:bookmarkStart w:name="_Toc98171906" w:id="55"/>
      <w:r>
        <w:t>Assumptions</w:t>
      </w:r>
      <w:bookmarkEnd w:id="55"/>
    </w:p>
    <w:p w:rsidR="006254EE" w:rsidP="006533BD" w:rsidRDefault="00DD53C4" w14:paraId="3628B9E6" w14:textId="6CAE1D18">
      <w:pPr>
        <w:pStyle w:val="ListParagraph"/>
        <w:numPr>
          <w:ilvl w:val="0"/>
          <w:numId w:val="9"/>
        </w:numPr>
      </w:pPr>
      <w:r>
        <w:t>Participant may or may not have ocular control for gaze fixation</w:t>
      </w:r>
      <w:r w:rsidR="005900A2">
        <w:t>.</w:t>
      </w:r>
      <w:r w:rsidRPr="00554263" w:rsidR="00554263">
        <w:rPr>
          <w:rFonts w:eastAsia="Times New Roman" w:cs="Arial"/>
          <w:color w:val="000000" w:themeColor="text1"/>
          <w:sz w:val="22"/>
          <w:lang w:val="en-CA"/>
        </w:rPr>
        <w:t xml:space="preserve"> </w:t>
      </w:r>
      <w:r w:rsidRPr="00CD0948" w:rsidR="00554263">
        <w:rPr>
          <w:rFonts w:eastAsia="Times New Roman" w:cs="Arial"/>
          <w:color w:val="000000" w:themeColor="text1"/>
          <w:szCs w:val="16"/>
          <w:lang w:val="en-CA"/>
        </w:rPr>
        <w:t>If gaze fixation is possible the participant should be encouraged to do so.</w:t>
      </w:r>
    </w:p>
    <w:p w:rsidR="00D65505" w:rsidP="009D4AE8" w:rsidRDefault="005B4017" w14:paraId="3BF41277" w14:textId="5E43B923">
      <w:pPr>
        <w:pStyle w:val="ListParagraph"/>
        <w:numPr>
          <w:ilvl w:val="0"/>
          <w:numId w:val="9"/>
        </w:numPr>
      </w:pPr>
      <w:r>
        <w:t xml:space="preserve">The CXN ONE can be placed on the correct EEG locations (according to 10-20 international standard) on the participant </w:t>
      </w:r>
    </w:p>
    <w:p w:rsidR="00FF4215" w:rsidP="009D4AE8" w:rsidRDefault="00182402" w14:paraId="58074E4E" w14:textId="5B9CC9C0">
      <w:pPr>
        <w:pStyle w:val="ListParagraph"/>
        <w:numPr>
          <w:ilvl w:val="0"/>
          <w:numId w:val="9"/>
        </w:numPr>
      </w:pPr>
      <w:commentRangeStart w:id="56"/>
      <w:r>
        <w:t>The EEG data and logging will be saved and can be taken back to the Toronto office for further analysis</w:t>
      </w:r>
      <w:commentRangeEnd w:id="56"/>
      <w:r>
        <w:rPr>
          <w:rStyle w:val="CommentReference"/>
          <w:rFonts w:eastAsia="Calibri"/>
        </w:rPr>
        <w:commentReference w:id="56"/>
      </w:r>
    </w:p>
    <w:p w:rsidR="00E736BB" w:rsidP="007528C3" w:rsidRDefault="00D65505" w14:paraId="386C105F" w14:textId="0F181997">
      <w:pPr>
        <w:pStyle w:val="Heading2"/>
      </w:pPr>
      <w:bookmarkStart w:name="_Toc98171907" w:id="58"/>
      <w:r>
        <w:t>Risks</w:t>
      </w:r>
      <w:bookmarkEnd w:id="58"/>
    </w:p>
    <w:p w:rsidRPr="00E736BB" w:rsidR="007528C3" w:rsidP="007528C3" w:rsidRDefault="007528C3" w14:paraId="76674E65" w14:textId="77777777">
      <w:pPr>
        <w:spacing w:before="0" w:after="0"/>
        <w:textAlignment w:val="baseline"/>
        <w:rPr>
          <w:rFonts w:ascii="Segoe UI" w:hAnsi="Segoe UI" w:eastAsia="Times New Roman" w:cs="Segoe UI"/>
          <w:sz w:val="18"/>
          <w:szCs w:val="18"/>
          <w:lang w:val="en-CA"/>
        </w:rPr>
      </w:pPr>
      <w:r w:rsidRPr="00E736BB">
        <w:rPr>
          <w:rFonts w:eastAsia="Times New Roman" w:cs="Arial"/>
          <w:szCs w:val="20"/>
        </w:rPr>
        <w:t>This section enumerates the risks that have been identified for this project. (NOTE: we may want to break this into a separate document).  Risks are:</w:t>
      </w:r>
      <w:r w:rsidRPr="00E736BB">
        <w:rPr>
          <w:rFonts w:eastAsia="Times New Roman" w:cs="Arial"/>
          <w:szCs w:val="20"/>
          <w:lang w:val="en-CA"/>
        </w:rPr>
        <w:t> </w:t>
      </w:r>
    </w:p>
    <w:p w:rsidRPr="00E736BB" w:rsidR="007528C3" w:rsidP="007528C3" w:rsidRDefault="007528C3" w14:paraId="74375FA4" w14:textId="77777777">
      <w:pPr>
        <w:numPr>
          <w:ilvl w:val="0"/>
          <w:numId w:val="16"/>
        </w:numPr>
        <w:spacing w:before="0" w:after="0"/>
        <w:ind w:left="1800" w:firstLine="0"/>
        <w:textAlignment w:val="baseline"/>
        <w:rPr>
          <w:rFonts w:eastAsia="Times New Roman" w:cs="Arial"/>
          <w:sz w:val="22"/>
          <w:lang w:val="en-CA"/>
        </w:rPr>
      </w:pPr>
      <w:r w:rsidRPr="00E736BB">
        <w:rPr>
          <w:rFonts w:eastAsia="Times New Roman" w:cs="Arial"/>
          <w:szCs w:val="20"/>
        </w:rPr>
        <w:t>Resolved: avoided or eliminated </w:t>
      </w:r>
      <w:r w:rsidRPr="00E736BB">
        <w:rPr>
          <w:rFonts w:eastAsia="Times New Roman" w:cs="Arial"/>
          <w:szCs w:val="20"/>
          <w:lang w:val="en-CA"/>
        </w:rPr>
        <w:t> </w:t>
      </w:r>
    </w:p>
    <w:p w:rsidRPr="00E736BB" w:rsidR="007528C3" w:rsidP="007528C3" w:rsidRDefault="007528C3" w14:paraId="0B5D11FD" w14:textId="77777777">
      <w:pPr>
        <w:numPr>
          <w:ilvl w:val="0"/>
          <w:numId w:val="16"/>
        </w:numPr>
        <w:spacing w:before="0" w:after="0"/>
        <w:ind w:left="1800" w:firstLine="0"/>
        <w:textAlignment w:val="baseline"/>
        <w:rPr>
          <w:rFonts w:eastAsia="Times New Roman" w:cs="Arial"/>
          <w:sz w:val="22"/>
          <w:lang w:val="en-CA"/>
        </w:rPr>
      </w:pPr>
      <w:r w:rsidRPr="00E736BB">
        <w:rPr>
          <w:rFonts w:eastAsia="Times New Roman" w:cs="Arial"/>
          <w:szCs w:val="20"/>
        </w:rPr>
        <w:t>Owned: assigned to somebody with the responsibility of doing something about it</w:t>
      </w:r>
      <w:r w:rsidRPr="00E736BB">
        <w:rPr>
          <w:rFonts w:eastAsia="Times New Roman" w:cs="Arial"/>
          <w:szCs w:val="20"/>
          <w:lang w:val="en-CA"/>
        </w:rPr>
        <w:t> </w:t>
      </w:r>
    </w:p>
    <w:p w:rsidRPr="00E736BB" w:rsidR="007528C3" w:rsidP="007528C3" w:rsidRDefault="007528C3" w14:paraId="0C87D0AF" w14:textId="77777777">
      <w:pPr>
        <w:numPr>
          <w:ilvl w:val="0"/>
          <w:numId w:val="16"/>
        </w:numPr>
        <w:spacing w:before="0" w:after="0"/>
        <w:ind w:left="1800" w:firstLine="0"/>
        <w:textAlignment w:val="baseline"/>
        <w:rPr>
          <w:rFonts w:eastAsia="Times New Roman" w:cs="Arial"/>
          <w:sz w:val="22"/>
          <w:lang w:val="en-CA"/>
        </w:rPr>
      </w:pPr>
      <w:r w:rsidRPr="00E736BB">
        <w:rPr>
          <w:rFonts w:eastAsia="Times New Roman" w:cs="Arial"/>
          <w:szCs w:val="20"/>
        </w:rPr>
        <w:t>Accepted: it has been agreed that nothing will be done about it</w:t>
      </w:r>
      <w:r w:rsidRPr="00E736BB">
        <w:rPr>
          <w:rFonts w:eastAsia="Times New Roman" w:cs="Arial"/>
          <w:szCs w:val="20"/>
          <w:lang w:val="en-CA"/>
        </w:rPr>
        <w:t> </w:t>
      </w:r>
    </w:p>
    <w:p w:rsidRPr="00E736BB" w:rsidR="007528C3" w:rsidP="007528C3" w:rsidRDefault="007528C3" w14:paraId="515D7EC6" w14:textId="77777777">
      <w:pPr>
        <w:numPr>
          <w:ilvl w:val="0"/>
          <w:numId w:val="16"/>
        </w:numPr>
        <w:spacing w:before="0" w:after="0"/>
        <w:ind w:left="1800" w:firstLine="0"/>
        <w:textAlignment w:val="baseline"/>
        <w:rPr>
          <w:rFonts w:eastAsia="Times New Roman" w:cs="Arial"/>
          <w:sz w:val="22"/>
          <w:lang w:val="en-CA"/>
        </w:rPr>
      </w:pPr>
      <w:r w:rsidRPr="00E736BB">
        <w:rPr>
          <w:rFonts w:eastAsia="Times New Roman" w:cs="Arial"/>
          <w:szCs w:val="20"/>
        </w:rPr>
        <w:t>Mitigated: either the likelihood or the impact has been reduced</w:t>
      </w:r>
      <w:r w:rsidRPr="00E736BB">
        <w:rPr>
          <w:rFonts w:eastAsia="Times New Roman" w:cs="Arial"/>
          <w:szCs w:val="20"/>
          <w:lang w:val="en-CA"/>
        </w:rPr>
        <w:t> </w:t>
      </w:r>
    </w:p>
    <w:p w:rsidRPr="00E736BB" w:rsidR="007528C3" w:rsidP="007528C3" w:rsidRDefault="007528C3" w14:paraId="0AD54A6C" w14:textId="77777777">
      <w:pPr>
        <w:spacing w:before="0" w:after="0"/>
        <w:textAlignment w:val="baseline"/>
        <w:rPr>
          <w:rFonts w:ascii="Segoe UI" w:hAnsi="Segoe UI" w:eastAsia="Times New Roman" w:cs="Segoe UI"/>
          <w:sz w:val="18"/>
          <w:szCs w:val="18"/>
          <w:lang w:val="en-CA"/>
        </w:rPr>
      </w:pPr>
      <w:r w:rsidRPr="00E736BB">
        <w:rPr>
          <w:rFonts w:eastAsia="Times New Roman" w:cs="Arial"/>
          <w:szCs w:val="20"/>
          <w:lang w:val="en-CA"/>
        </w:rPr>
        <w:t> </w:t>
      </w:r>
    </w:p>
    <w:tbl>
      <w:tblPr>
        <w:tblW w:w="0" w:type="dxa"/>
        <w:tblInd w:w="72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685"/>
        <w:gridCol w:w="855"/>
        <w:gridCol w:w="1215"/>
        <w:gridCol w:w="3135"/>
      </w:tblGrid>
      <w:tr w:rsidRPr="007528C3" w:rsidR="007528C3" w:rsidTr="008B49CF" w14:paraId="7632D1CE" w14:textId="77777777">
        <w:tc>
          <w:tcPr>
            <w:tcW w:w="2685" w:type="dxa"/>
            <w:tcBorders>
              <w:top w:val="single" w:color="000000" w:sz="6" w:space="0"/>
              <w:left w:val="single" w:color="000000" w:sz="6" w:space="0"/>
              <w:bottom w:val="single" w:color="000000" w:sz="6" w:space="0"/>
              <w:right w:val="single" w:color="000000" w:sz="6" w:space="0"/>
            </w:tcBorders>
            <w:shd w:val="clear" w:color="auto" w:fill="auto"/>
            <w:hideMark/>
          </w:tcPr>
          <w:p w:rsidRPr="00E736BB" w:rsidR="007528C3" w:rsidP="008B49CF" w:rsidRDefault="007528C3" w14:paraId="3394D891" w14:textId="77777777">
            <w:pPr>
              <w:spacing w:before="0" w:after="0"/>
              <w:ind w:left="15"/>
              <w:textAlignment w:val="baseline"/>
              <w:rPr>
                <w:rFonts w:ascii="Times New Roman" w:hAnsi="Times New Roman" w:eastAsia="Times New Roman"/>
                <w:sz w:val="24"/>
                <w:szCs w:val="24"/>
                <w:lang w:val="en-CA"/>
              </w:rPr>
            </w:pPr>
            <w:r w:rsidRPr="00E736BB">
              <w:rPr>
                <w:rFonts w:eastAsia="Times New Roman" w:cs="Arial"/>
                <w:b/>
                <w:bCs/>
                <w:szCs w:val="20"/>
              </w:rPr>
              <w:t>Risk</w:t>
            </w:r>
            <w:r w:rsidRPr="00E736BB">
              <w:rPr>
                <w:rFonts w:eastAsia="Times New Roman" w:cs="Arial"/>
                <w:szCs w:val="20"/>
                <w:lang w:val="en-CA"/>
              </w:rPr>
              <w:t> </w:t>
            </w:r>
          </w:p>
        </w:tc>
        <w:tc>
          <w:tcPr>
            <w:tcW w:w="855" w:type="dxa"/>
            <w:tcBorders>
              <w:top w:val="single" w:color="000000" w:sz="6" w:space="0"/>
              <w:left w:val="single" w:color="000000" w:sz="6" w:space="0"/>
              <w:bottom w:val="single" w:color="000000" w:sz="6" w:space="0"/>
              <w:right w:val="single" w:color="000000" w:sz="6" w:space="0"/>
            </w:tcBorders>
            <w:shd w:val="clear" w:color="auto" w:fill="auto"/>
            <w:hideMark/>
          </w:tcPr>
          <w:p w:rsidRPr="00E736BB" w:rsidR="007528C3" w:rsidP="008B49CF" w:rsidRDefault="007528C3" w14:paraId="70450984" w14:textId="77777777">
            <w:pPr>
              <w:spacing w:before="0" w:after="0"/>
              <w:ind w:left="0"/>
              <w:textAlignment w:val="baseline"/>
              <w:rPr>
                <w:rFonts w:ascii="Times New Roman" w:hAnsi="Times New Roman" w:eastAsia="Times New Roman"/>
                <w:sz w:val="24"/>
                <w:szCs w:val="24"/>
                <w:lang w:val="en-CA"/>
              </w:rPr>
            </w:pPr>
            <w:r w:rsidRPr="00E736BB">
              <w:rPr>
                <w:rFonts w:eastAsia="Times New Roman" w:cs="Arial"/>
                <w:b/>
                <w:bCs/>
                <w:szCs w:val="20"/>
              </w:rPr>
              <w:t>Impact</w:t>
            </w:r>
            <w:r w:rsidRPr="00E736BB">
              <w:rPr>
                <w:rFonts w:eastAsia="Times New Roman" w:cs="Arial"/>
                <w:szCs w:val="20"/>
                <w:lang w:val="en-CA"/>
              </w:rPr>
              <w:t> </w:t>
            </w:r>
          </w:p>
        </w:tc>
        <w:tc>
          <w:tcPr>
            <w:tcW w:w="1215" w:type="dxa"/>
            <w:tcBorders>
              <w:top w:val="single" w:color="000000" w:sz="6" w:space="0"/>
              <w:left w:val="single" w:color="000000" w:sz="6" w:space="0"/>
              <w:bottom w:val="single" w:color="000000" w:sz="6" w:space="0"/>
              <w:right w:val="single" w:color="000000" w:sz="6" w:space="0"/>
            </w:tcBorders>
            <w:shd w:val="clear" w:color="auto" w:fill="auto"/>
            <w:hideMark/>
          </w:tcPr>
          <w:p w:rsidRPr="00E736BB" w:rsidR="007528C3" w:rsidP="008B49CF" w:rsidRDefault="007528C3" w14:paraId="238AFACD" w14:textId="77777777">
            <w:pPr>
              <w:spacing w:before="0" w:after="0"/>
              <w:ind w:left="0"/>
              <w:textAlignment w:val="baseline"/>
              <w:rPr>
                <w:rFonts w:ascii="Times New Roman" w:hAnsi="Times New Roman" w:eastAsia="Times New Roman"/>
                <w:sz w:val="24"/>
                <w:szCs w:val="24"/>
                <w:lang w:val="en-CA"/>
              </w:rPr>
            </w:pPr>
            <w:r w:rsidRPr="00E736BB">
              <w:rPr>
                <w:rFonts w:eastAsia="Times New Roman" w:cs="Arial"/>
                <w:b/>
                <w:bCs/>
                <w:szCs w:val="20"/>
              </w:rPr>
              <w:t>Likelihood</w:t>
            </w:r>
            <w:r w:rsidRPr="00E736BB">
              <w:rPr>
                <w:rFonts w:eastAsia="Times New Roman" w:cs="Arial"/>
                <w:szCs w:val="20"/>
                <w:lang w:val="en-CA"/>
              </w:rPr>
              <w:t> </w:t>
            </w:r>
          </w:p>
        </w:tc>
        <w:tc>
          <w:tcPr>
            <w:tcW w:w="3135" w:type="dxa"/>
            <w:tcBorders>
              <w:top w:val="single" w:color="000000" w:sz="6" w:space="0"/>
              <w:left w:val="single" w:color="000000" w:sz="6" w:space="0"/>
              <w:bottom w:val="single" w:color="000000" w:sz="6" w:space="0"/>
              <w:right w:val="single" w:color="000000" w:sz="6" w:space="0"/>
            </w:tcBorders>
            <w:shd w:val="clear" w:color="auto" w:fill="auto"/>
            <w:hideMark/>
          </w:tcPr>
          <w:p w:rsidRPr="00E736BB" w:rsidR="007528C3" w:rsidP="008B49CF" w:rsidRDefault="007528C3" w14:paraId="25C4490A" w14:textId="77777777">
            <w:pPr>
              <w:spacing w:before="0" w:after="0"/>
              <w:ind w:left="0"/>
              <w:textAlignment w:val="baseline"/>
              <w:rPr>
                <w:rFonts w:ascii="Times New Roman" w:hAnsi="Times New Roman" w:eastAsia="Times New Roman"/>
                <w:sz w:val="24"/>
                <w:szCs w:val="24"/>
                <w:lang w:val="en-CA"/>
              </w:rPr>
            </w:pPr>
            <w:r w:rsidRPr="00E736BB">
              <w:rPr>
                <w:rFonts w:eastAsia="Times New Roman" w:cs="Arial"/>
                <w:b/>
                <w:bCs/>
                <w:szCs w:val="20"/>
              </w:rPr>
              <w:t>ROAM strategy</w:t>
            </w:r>
            <w:r w:rsidRPr="00E736BB">
              <w:rPr>
                <w:rFonts w:eastAsia="Times New Roman" w:cs="Arial"/>
                <w:szCs w:val="20"/>
                <w:lang w:val="en-CA"/>
              </w:rPr>
              <w:t> </w:t>
            </w:r>
          </w:p>
        </w:tc>
      </w:tr>
      <w:tr w:rsidRPr="007528C3" w:rsidR="007528C3" w:rsidTr="008B49CF" w14:paraId="4CDCEC0A" w14:textId="77777777">
        <w:tc>
          <w:tcPr>
            <w:tcW w:w="2685" w:type="dxa"/>
            <w:tcBorders>
              <w:top w:val="single" w:color="000000" w:sz="6" w:space="0"/>
              <w:left w:val="single" w:color="000000" w:sz="6" w:space="0"/>
              <w:bottom w:val="single" w:color="000000" w:sz="6" w:space="0"/>
              <w:right w:val="single" w:color="000000" w:sz="6" w:space="0"/>
            </w:tcBorders>
            <w:shd w:val="clear" w:color="auto" w:fill="auto"/>
            <w:hideMark/>
          </w:tcPr>
          <w:p w:rsidRPr="00E736BB" w:rsidR="007528C3" w:rsidP="008B49CF" w:rsidRDefault="00AA658A" w14:paraId="16A7CF7D" w14:textId="7631A118">
            <w:pPr>
              <w:spacing w:before="0" w:after="0"/>
              <w:ind w:left="15"/>
              <w:textAlignment w:val="baseline"/>
              <w:rPr>
                <w:rFonts w:ascii="Times New Roman" w:hAnsi="Times New Roman" w:eastAsia="Times New Roman"/>
                <w:sz w:val="24"/>
                <w:szCs w:val="24"/>
                <w:lang w:val="en-CA"/>
              </w:rPr>
            </w:pPr>
            <w:r>
              <w:rPr>
                <w:rFonts w:eastAsia="Times New Roman" w:cs="Arial"/>
                <w:szCs w:val="20"/>
              </w:rPr>
              <w:t xml:space="preserve">Any problems with the headset (electrode age, head size, electrical contacts) </w:t>
            </w:r>
            <w:r w:rsidR="00F43E14">
              <w:rPr>
                <w:rFonts w:eastAsia="Times New Roman" w:cs="Arial"/>
                <w:szCs w:val="20"/>
              </w:rPr>
              <w:t xml:space="preserve">will </w:t>
            </w:r>
            <w:r w:rsidR="000D73D1">
              <w:rPr>
                <w:rFonts w:eastAsia="Times New Roman" w:cs="Arial"/>
                <w:szCs w:val="20"/>
              </w:rPr>
              <w:t xml:space="preserve">affect the success of </w:t>
            </w:r>
            <w:r w:rsidR="00467B83">
              <w:rPr>
                <w:rFonts w:eastAsia="Times New Roman" w:cs="Arial"/>
                <w:szCs w:val="20"/>
              </w:rPr>
              <w:t>signal pickup for the assessment</w:t>
            </w:r>
          </w:p>
        </w:tc>
        <w:tc>
          <w:tcPr>
            <w:tcW w:w="855" w:type="dxa"/>
            <w:tcBorders>
              <w:top w:val="single" w:color="000000" w:sz="6" w:space="0"/>
              <w:left w:val="single" w:color="000000" w:sz="6" w:space="0"/>
              <w:bottom w:val="single" w:color="000000" w:sz="6" w:space="0"/>
              <w:right w:val="single" w:color="000000" w:sz="6" w:space="0"/>
            </w:tcBorders>
            <w:shd w:val="clear" w:color="auto" w:fill="auto"/>
            <w:hideMark/>
          </w:tcPr>
          <w:p w:rsidRPr="00E736BB" w:rsidR="007528C3" w:rsidP="008B49CF" w:rsidRDefault="000D73D1" w14:paraId="3ECFA76E" w14:textId="1E8397B8">
            <w:pPr>
              <w:spacing w:before="0" w:after="0"/>
              <w:ind w:left="0"/>
              <w:textAlignment w:val="baseline"/>
              <w:rPr>
                <w:rFonts w:ascii="Times New Roman" w:hAnsi="Times New Roman" w:eastAsia="Times New Roman"/>
                <w:sz w:val="24"/>
                <w:szCs w:val="24"/>
                <w:lang w:val="en-CA"/>
              </w:rPr>
            </w:pPr>
            <w:r>
              <w:rPr>
                <w:rFonts w:eastAsia="Times New Roman"/>
                <w:sz w:val="24"/>
                <w:szCs w:val="24"/>
                <w:lang w:val="en-CA"/>
              </w:rPr>
              <w:t>H</w:t>
            </w:r>
          </w:p>
        </w:tc>
        <w:tc>
          <w:tcPr>
            <w:tcW w:w="1215" w:type="dxa"/>
            <w:tcBorders>
              <w:top w:val="single" w:color="000000" w:sz="6" w:space="0"/>
              <w:left w:val="single" w:color="000000" w:sz="6" w:space="0"/>
              <w:bottom w:val="single" w:color="000000" w:sz="6" w:space="0"/>
              <w:right w:val="single" w:color="000000" w:sz="6" w:space="0"/>
            </w:tcBorders>
            <w:shd w:val="clear" w:color="auto" w:fill="auto"/>
            <w:hideMark/>
          </w:tcPr>
          <w:p w:rsidRPr="00E736BB" w:rsidR="007528C3" w:rsidP="008B49CF" w:rsidRDefault="00F114BF" w14:paraId="3F570991" w14:textId="24ADA260">
            <w:pPr>
              <w:spacing w:before="0" w:after="0"/>
              <w:ind w:left="0"/>
              <w:textAlignment w:val="baseline"/>
              <w:rPr>
                <w:rFonts w:ascii="Times New Roman" w:hAnsi="Times New Roman" w:eastAsia="Times New Roman"/>
                <w:sz w:val="24"/>
                <w:szCs w:val="24"/>
                <w:lang w:val="en-CA"/>
              </w:rPr>
            </w:pPr>
            <w:r>
              <w:rPr>
                <w:rFonts w:eastAsia="Times New Roman"/>
                <w:sz w:val="24"/>
                <w:szCs w:val="24"/>
                <w:lang w:val="en-CA"/>
              </w:rPr>
              <w:t>?</w:t>
            </w:r>
          </w:p>
        </w:tc>
        <w:tc>
          <w:tcPr>
            <w:tcW w:w="3135" w:type="dxa"/>
            <w:tcBorders>
              <w:top w:val="single" w:color="000000" w:sz="6" w:space="0"/>
              <w:left w:val="single" w:color="000000" w:sz="6" w:space="0"/>
              <w:bottom w:val="single" w:color="000000" w:sz="6" w:space="0"/>
              <w:right w:val="single" w:color="000000" w:sz="6" w:space="0"/>
            </w:tcBorders>
            <w:shd w:val="clear" w:color="auto" w:fill="auto"/>
            <w:hideMark/>
          </w:tcPr>
          <w:p w:rsidRPr="00E736BB" w:rsidR="007528C3" w:rsidP="008B49CF" w:rsidRDefault="007528C3" w14:paraId="0916DB04" w14:textId="4330A182">
            <w:pPr>
              <w:spacing w:before="0" w:after="0"/>
              <w:ind w:left="0"/>
              <w:textAlignment w:val="baseline"/>
              <w:rPr>
                <w:rFonts w:ascii="Times New Roman" w:hAnsi="Times New Roman" w:eastAsia="Times New Roman"/>
                <w:sz w:val="24"/>
                <w:szCs w:val="24"/>
                <w:lang w:val="en-CA"/>
              </w:rPr>
            </w:pPr>
            <w:r w:rsidRPr="00E736BB">
              <w:rPr>
                <w:rFonts w:eastAsia="Times New Roman" w:cs="Arial"/>
                <w:szCs w:val="20"/>
                <w:lang w:val="en-CA"/>
              </w:rPr>
              <w:t> </w:t>
            </w:r>
            <w:commentRangeStart w:id="59"/>
            <w:r w:rsidR="00D372C5">
              <w:rPr>
                <w:rFonts w:eastAsia="Times New Roman" w:cs="Arial"/>
                <w:szCs w:val="20"/>
                <w:lang w:val="en-CA"/>
              </w:rPr>
              <w:t>?</w:t>
            </w:r>
            <w:commentRangeEnd w:id="59"/>
            <w:r w:rsidR="00D372C5">
              <w:rPr>
                <w:rStyle w:val="CommentReference"/>
              </w:rPr>
              <w:commentReference w:id="59"/>
            </w:r>
          </w:p>
        </w:tc>
      </w:tr>
      <w:tr w:rsidRPr="007528C3" w:rsidR="000D73D1" w:rsidTr="008B49CF" w14:paraId="79D5323A" w14:textId="77777777">
        <w:tc>
          <w:tcPr>
            <w:tcW w:w="2685" w:type="dxa"/>
            <w:tcBorders>
              <w:top w:val="single" w:color="000000" w:sz="6" w:space="0"/>
              <w:left w:val="single" w:color="000000" w:sz="6" w:space="0"/>
              <w:bottom w:val="single" w:color="000000" w:sz="6" w:space="0"/>
              <w:right w:val="single" w:color="000000" w:sz="6" w:space="0"/>
            </w:tcBorders>
            <w:shd w:val="clear" w:color="auto" w:fill="auto"/>
          </w:tcPr>
          <w:p w:rsidR="000D73D1" w:rsidP="008B49CF" w:rsidRDefault="00043EAD" w14:paraId="6A7313F3" w14:textId="690F7F03">
            <w:pPr>
              <w:spacing w:before="0" w:after="0"/>
              <w:ind w:left="15"/>
              <w:textAlignment w:val="baseline"/>
              <w:rPr>
                <w:rFonts w:eastAsia="Times New Roman" w:cs="Arial"/>
                <w:szCs w:val="20"/>
              </w:rPr>
            </w:pPr>
            <w:r>
              <w:rPr>
                <w:rFonts w:eastAsia="Times New Roman" w:cs="Arial"/>
                <w:szCs w:val="20"/>
              </w:rPr>
              <w:t xml:space="preserve">We are using dry/passive electrodes instead of active </w:t>
            </w:r>
            <w:r>
              <w:rPr>
                <w:rFonts w:eastAsia="Times New Roman" w:cs="Arial"/>
                <w:szCs w:val="20"/>
              </w:rPr>
              <w:lastRenderedPageBreak/>
              <w:t>(r</w:t>
            </w:r>
            <w:r>
              <w:t>eported impedances for the papers that were able to do covert stimuli detection were &lt;=5k ohms, ours is hundreds-millions of ohms)</w:t>
            </w:r>
          </w:p>
        </w:tc>
        <w:tc>
          <w:tcPr>
            <w:tcW w:w="855" w:type="dxa"/>
            <w:tcBorders>
              <w:top w:val="single" w:color="000000" w:sz="6" w:space="0"/>
              <w:left w:val="single" w:color="000000" w:sz="6" w:space="0"/>
              <w:bottom w:val="single" w:color="000000" w:sz="6" w:space="0"/>
              <w:right w:val="single" w:color="000000" w:sz="6" w:space="0"/>
            </w:tcBorders>
            <w:shd w:val="clear" w:color="auto" w:fill="auto"/>
          </w:tcPr>
          <w:p w:rsidR="000D73D1" w:rsidP="008B49CF" w:rsidRDefault="00043EAD" w14:paraId="5BD13C80" w14:textId="182BE647">
            <w:pPr>
              <w:spacing w:before="0" w:after="0"/>
              <w:ind w:left="0"/>
              <w:textAlignment w:val="baseline"/>
              <w:rPr>
                <w:rFonts w:eastAsia="Times New Roman"/>
                <w:sz w:val="24"/>
                <w:szCs w:val="24"/>
                <w:lang w:val="en-CA"/>
              </w:rPr>
            </w:pPr>
            <w:r>
              <w:rPr>
                <w:rFonts w:eastAsia="Times New Roman"/>
                <w:sz w:val="24"/>
                <w:szCs w:val="24"/>
                <w:lang w:val="en-CA"/>
              </w:rPr>
              <w:lastRenderedPageBreak/>
              <w:t>H</w:t>
            </w:r>
          </w:p>
        </w:tc>
        <w:tc>
          <w:tcPr>
            <w:tcW w:w="1215" w:type="dxa"/>
            <w:tcBorders>
              <w:top w:val="single" w:color="000000" w:sz="6" w:space="0"/>
              <w:left w:val="single" w:color="000000" w:sz="6" w:space="0"/>
              <w:bottom w:val="single" w:color="000000" w:sz="6" w:space="0"/>
              <w:right w:val="single" w:color="000000" w:sz="6" w:space="0"/>
            </w:tcBorders>
            <w:shd w:val="clear" w:color="auto" w:fill="auto"/>
          </w:tcPr>
          <w:p w:rsidRPr="00E736BB" w:rsidR="000D73D1" w:rsidP="008B49CF" w:rsidRDefault="00043EAD" w14:paraId="050AD192" w14:textId="672DDE86">
            <w:pPr>
              <w:spacing w:before="0" w:after="0"/>
              <w:ind w:left="0"/>
              <w:textAlignment w:val="baseline"/>
              <w:rPr>
                <w:rFonts w:eastAsia="Times New Roman" w:cs="Arial"/>
                <w:szCs w:val="20"/>
              </w:rPr>
            </w:pPr>
            <w:r>
              <w:rPr>
                <w:rFonts w:eastAsia="Times New Roman" w:cs="Arial"/>
                <w:szCs w:val="20"/>
              </w:rPr>
              <w:t>H</w:t>
            </w:r>
          </w:p>
        </w:tc>
        <w:tc>
          <w:tcPr>
            <w:tcW w:w="3135" w:type="dxa"/>
            <w:tcBorders>
              <w:top w:val="single" w:color="000000" w:sz="6" w:space="0"/>
              <w:left w:val="single" w:color="000000" w:sz="6" w:space="0"/>
              <w:bottom w:val="single" w:color="000000" w:sz="6" w:space="0"/>
              <w:right w:val="single" w:color="000000" w:sz="6" w:space="0"/>
            </w:tcBorders>
            <w:shd w:val="clear" w:color="auto" w:fill="auto"/>
          </w:tcPr>
          <w:p w:rsidRPr="00E736BB" w:rsidR="000D73D1" w:rsidP="008B49CF" w:rsidRDefault="00C8134B" w14:paraId="0B168411" w14:textId="5FC079BA">
            <w:pPr>
              <w:spacing w:before="0" w:after="0"/>
              <w:ind w:left="0"/>
              <w:textAlignment w:val="baseline"/>
              <w:rPr>
                <w:rFonts w:eastAsia="Times New Roman" w:cs="Arial"/>
                <w:szCs w:val="20"/>
                <w:lang w:val="en-CA"/>
              </w:rPr>
            </w:pPr>
            <w:commentRangeStart w:id="60"/>
            <w:r>
              <w:rPr>
                <w:rFonts w:eastAsia="Times New Roman" w:cs="Arial"/>
                <w:szCs w:val="20"/>
                <w:lang w:val="en-CA"/>
              </w:rPr>
              <w:t xml:space="preserve">Accepted for now, will start project demonstrating efficacy of active </w:t>
            </w:r>
            <w:r>
              <w:rPr>
                <w:rFonts w:eastAsia="Times New Roman" w:cs="Arial"/>
                <w:szCs w:val="20"/>
                <w:lang w:val="en-CA"/>
              </w:rPr>
              <w:lastRenderedPageBreak/>
              <w:t>components</w:t>
            </w:r>
            <w:commentRangeEnd w:id="60"/>
            <w:r w:rsidR="00D30A2B">
              <w:rPr>
                <w:rStyle w:val="CommentReference"/>
              </w:rPr>
              <w:commentReference w:id="60"/>
            </w:r>
            <w:r w:rsidR="00612751">
              <w:rPr>
                <w:rFonts w:eastAsia="Times New Roman" w:cs="Arial"/>
                <w:szCs w:val="20"/>
                <w:lang w:val="en-CA"/>
              </w:rPr>
              <w:t xml:space="preserve"> in current rig</w:t>
            </w:r>
            <w:r w:rsidR="007C277F">
              <w:rPr>
                <w:rFonts w:eastAsia="Times New Roman" w:cs="Arial"/>
                <w:szCs w:val="20"/>
                <w:lang w:val="en-CA"/>
              </w:rPr>
              <w:t>. Hardware changes are currently owned by BIOPAC</w:t>
            </w:r>
          </w:p>
        </w:tc>
      </w:tr>
      <w:tr w:rsidRPr="007528C3" w:rsidR="00C8134B" w:rsidTr="008B49CF" w14:paraId="6A0E03BF" w14:textId="77777777">
        <w:tc>
          <w:tcPr>
            <w:tcW w:w="2685" w:type="dxa"/>
            <w:tcBorders>
              <w:top w:val="single" w:color="000000" w:sz="6" w:space="0"/>
              <w:left w:val="single" w:color="000000" w:sz="6" w:space="0"/>
              <w:bottom w:val="single" w:color="000000" w:sz="6" w:space="0"/>
              <w:right w:val="single" w:color="000000" w:sz="6" w:space="0"/>
            </w:tcBorders>
            <w:shd w:val="clear" w:color="auto" w:fill="auto"/>
          </w:tcPr>
          <w:p w:rsidR="00C8134B" w:rsidP="008B49CF" w:rsidRDefault="00086809" w14:paraId="626BD819" w14:textId="41648167">
            <w:pPr>
              <w:spacing w:before="0" w:after="0"/>
              <w:ind w:left="15"/>
              <w:textAlignment w:val="baseline"/>
              <w:rPr>
                <w:rFonts w:eastAsia="Times New Roman" w:cs="Arial"/>
                <w:szCs w:val="20"/>
              </w:rPr>
            </w:pPr>
            <w:r>
              <w:rPr>
                <w:rFonts w:eastAsia="Times New Roman" w:cs="Arial"/>
                <w:szCs w:val="20"/>
              </w:rPr>
              <w:lastRenderedPageBreak/>
              <w:t>Headset may not fit participant</w:t>
            </w:r>
          </w:p>
        </w:tc>
        <w:tc>
          <w:tcPr>
            <w:tcW w:w="855" w:type="dxa"/>
            <w:tcBorders>
              <w:top w:val="single" w:color="000000" w:sz="6" w:space="0"/>
              <w:left w:val="single" w:color="000000" w:sz="6" w:space="0"/>
              <w:bottom w:val="single" w:color="000000" w:sz="6" w:space="0"/>
              <w:right w:val="single" w:color="000000" w:sz="6" w:space="0"/>
            </w:tcBorders>
            <w:shd w:val="clear" w:color="auto" w:fill="auto"/>
          </w:tcPr>
          <w:p w:rsidR="00C8134B" w:rsidP="008B49CF" w:rsidRDefault="00086809" w14:paraId="5E4E181D" w14:textId="47C5165F">
            <w:pPr>
              <w:spacing w:before="0" w:after="0"/>
              <w:ind w:left="0"/>
              <w:textAlignment w:val="baseline"/>
              <w:rPr>
                <w:rFonts w:eastAsia="Times New Roman"/>
                <w:sz w:val="24"/>
                <w:szCs w:val="24"/>
                <w:lang w:val="en-CA"/>
              </w:rPr>
            </w:pPr>
            <w:r>
              <w:rPr>
                <w:rFonts w:eastAsia="Times New Roman"/>
                <w:sz w:val="24"/>
                <w:szCs w:val="24"/>
                <w:lang w:val="en-CA"/>
              </w:rPr>
              <w:t>M</w:t>
            </w:r>
          </w:p>
        </w:tc>
        <w:tc>
          <w:tcPr>
            <w:tcW w:w="1215" w:type="dxa"/>
            <w:tcBorders>
              <w:top w:val="single" w:color="000000" w:sz="6" w:space="0"/>
              <w:left w:val="single" w:color="000000" w:sz="6" w:space="0"/>
              <w:bottom w:val="single" w:color="000000" w:sz="6" w:space="0"/>
              <w:right w:val="single" w:color="000000" w:sz="6" w:space="0"/>
            </w:tcBorders>
            <w:shd w:val="clear" w:color="auto" w:fill="auto"/>
          </w:tcPr>
          <w:p w:rsidR="00C8134B" w:rsidP="008B49CF" w:rsidRDefault="00086809" w14:paraId="74FFF2FD" w14:textId="6EF81F10">
            <w:pPr>
              <w:spacing w:before="0" w:after="0"/>
              <w:ind w:left="0"/>
              <w:textAlignment w:val="baseline"/>
              <w:rPr>
                <w:rFonts w:eastAsia="Times New Roman" w:cs="Arial"/>
                <w:szCs w:val="20"/>
              </w:rPr>
            </w:pPr>
            <w:r>
              <w:rPr>
                <w:rFonts w:eastAsia="Times New Roman" w:cs="Arial"/>
                <w:szCs w:val="20"/>
              </w:rPr>
              <w:t>?</w:t>
            </w:r>
          </w:p>
        </w:tc>
        <w:tc>
          <w:tcPr>
            <w:tcW w:w="3135" w:type="dxa"/>
            <w:tcBorders>
              <w:top w:val="single" w:color="000000" w:sz="6" w:space="0"/>
              <w:left w:val="single" w:color="000000" w:sz="6" w:space="0"/>
              <w:bottom w:val="single" w:color="000000" w:sz="6" w:space="0"/>
              <w:right w:val="single" w:color="000000" w:sz="6" w:space="0"/>
            </w:tcBorders>
            <w:shd w:val="clear" w:color="auto" w:fill="auto"/>
          </w:tcPr>
          <w:p w:rsidR="00C8134B" w:rsidP="008B49CF" w:rsidRDefault="00086809" w14:paraId="1A19C7AD" w14:textId="280787E2">
            <w:pPr>
              <w:spacing w:before="0" w:after="0"/>
              <w:ind w:left="0"/>
              <w:textAlignment w:val="baseline"/>
              <w:rPr>
                <w:rFonts w:eastAsia="Times New Roman" w:cs="Arial"/>
                <w:szCs w:val="20"/>
                <w:lang w:val="en-CA"/>
              </w:rPr>
            </w:pPr>
            <w:r>
              <w:rPr>
                <w:rFonts w:eastAsia="Times New Roman" w:cs="Arial"/>
                <w:szCs w:val="20"/>
                <w:lang w:val="en-CA"/>
              </w:rPr>
              <w:t>Mitigated. Can bring gold cap electrodes as a backup with the development board</w:t>
            </w:r>
          </w:p>
        </w:tc>
      </w:tr>
      <w:tr w:rsidRPr="007528C3" w:rsidR="00086809" w:rsidTr="008B49CF" w14:paraId="03B497AE" w14:textId="77777777">
        <w:tc>
          <w:tcPr>
            <w:tcW w:w="2685" w:type="dxa"/>
            <w:tcBorders>
              <w:top w:val="single" w:color="000000" w:sz="6" w:space="0"/>
              <w:left w:val="single" w:color="000000" w:sz="6" w:space="0"/>
              <w:bottom w:val="single" w:color="000000" w:sz="6" w:space="0"/>
              <w:right w:val="single" w:color="000000" w:sz="6" w:space="0"/>
            </w:tcBorders>
            <w:shd w:val="clear" w:color="auto" w:fill="auto"/>
          </w:tcPr>
          <w:p w:rsidR="00086809" w:rsidP="009D1E52" w:rsidRDefault="00EC2997" w14:paraId="49DF512A" w14:textId="5F543075">
            <w:pPr>
              <w:spacing w:before="0" w:after="0"/>
              <w:ind w:left="0"/>
              <w:textAlignment w:val="baseline"/>
              <w:rPr>
                <w:rFonts w:eastAsia="Times New Roman" w:cs="Arial"/>
                <w:szCs w:val="20"/>
              </w:rPr>
            </w:pPr>
            <w:r>
              <w:rPr>
                <w:rFonts w:eastAsia="Times New Roman" w:cs="Arial"/>
                <w:szCs w:val="20"/>
              </w:rPr>
              <w:t>People with ALS may not generate responses to SSMVEP stimuli</w:t>
            </w:r>
          </w:p>
        </w:tc>
        <w:tc>
          <w:tcPr>
            <w:tcW w:w="855" w:type="dxa"/>
            <w:tcBorders>
              <w:top w:val="single" w:color="000000" w:sz="6" w:space="0"/>
              <w:left w:val="single" w:color="000000" w:sz="6" w:space="0"/>
              <w:bottom w:val="single" w:color="000000" w:sz="6" w:space="0"/>
              <w:right w:val="single" w:color="000000" w:sz="6" w:space="0"/>
            </w:tcBorders>
            <w:shd w:val="clear" w:color="auto" w:fill="auto"/>
          </w:tcPr>
          <w:p w:rsidR="00086809" w:rsidP="008B49CF" w:rsidRDefault="00EC2997" w14:paraId="1739A761" w14:textId="5DA39442">
            <w:pPr>
              <w:spacing w:before="0" w:after="0"/>
              <w:ind w:left="0"/>
              <w:textAlignment w:val="baseline"/>
              <w:rPr>
                <w:rFonts w:eastAsia="Times New Roman"/>
                <w:sz w:val="24"/>
                <w:szCs w:val="24"/>
                <w:lang w:val="en-CA"/>
              </w:rPr>
            </w:pPr>
            <w:r>
              <w:rPr>
                <w:rFonts w:eastAsia="Times New Roman"/>
                <w:sz w:val="24"/>
                <w:szCs w:val="24"/>
                <w:lang w:val="en-CA"/>
              </w:rPr>
              <w:t>M</w:t>
            </w:r>
          </w:p>
        </w:tc>
        <w:tc>
          <w:tcPr>
            <w:tcW w:w="1215" w:type="dxa"/>
            <w:tcBorders>
              <w:top w:val="single" w:color="000000" w:sz="6" w:space="0"/>
              <w:left w:val="single" w:color="000000" w:sz="6" w:space="0"/>
              <w:bottom w:val="single" w:color="000000" w:sz="6" w:space="0"/>
              <w:right w:val="single" w:color="000000" w:sz="6" w:space="0"/>
            </w:tcBorders>
            <w:shd w:val="clear" w:color="auto" w:fill="auto"/>
          </w:tcPr>
          <w:p w:rsidR="00086809" w:rsidP="008B49CF" w:rsidRDefault="00EC2997" w14:paraId="19D6F607" w14:textId="0EFB7C7A">
            <w:pPr>
              <w:spacing w:before="0" w:after="0"/>
              <w:ind w:left="0"/>
              <w:textAlignment w:val="baseline"/>
              <w:rPr>
                <w:rFonts w:eastAsia="Times New Roman" w:cs="Arial"/>
                <w:szCs w:val="20"/>
              </w:rPr>
            </w:pPr>
            <w:r>
              <w:rPr>
                <w:rFonts w:eastAsia="Times New Roman" w:cs="Arial"/>
                <w:szCs w:val="20"/>
              </w:rPr>
              <w:t>?</w:t>
            </w:r>
          </w:p>
        </w:tc>
        <w:tc>
          <w:tcPr>
            <w:tcW w:w="3135" w:type="dxa"/>
            <w:tcBorders>
              <w:top w:val="single" w:color="000000" w:sz="6" w:space="0"/>
              <w:left w:val="single" w:color="000000" w:sz="6" w:space="0"/>
              <w:bottom w:val="single" w:color="000000" w:sz="6" w:space="0"/>
              <w:right w:val="single" w:color="000000" w:sz="6" w:space="0"/>
            </w:tcBorders>
            <w:shd w:val="clear" w:color="auto" w:fill="auto"/>
          </w:tcPr>
          <w:p w:rsidR="00086809" w:rsidP="008B49CF" w:rsidRDefault="00EC2997" w14:paraId="66A93073" w14:textId="0ACFB6C7">
            <w:pPr>
              <w:spacing w:before="0" w:after="0"/>
              <w:ind w:left="0"/>
              <w:textAlignment w:val="baseline"/>
              <w:rPr>
                <w:rFonts w:eastAsia="Times New Roman" w:cs="Arial"/>
                <w:szCs w:val="20"/>
                <w:lang w:val="en-CA"/>
              </w:rPr>
            </w:pPr>
            <w:r>
              <w:rPr>
                <w:rFonts w:eastAsia="Times New Roman" w:cs="Arial"/>
                <w:szCs w:val="20"/>
                <w:lang w:val="en-CA"/>
              </w:rPr>
              <w:t xml:space="preserve">Mitigated. </w:t>
            </w:r>
            <w:commentRangeStart w:id="61"/>
            <w:r>
              <w:rPr>
                <w:rFonts w:eastAsia="Times New Roman" w:cs="Arial"/>
                <w:szCs w:val="20"/>
                <w:lang w:val="en-CA"/>
              </w:rPr>
              <w:t>Can move to SSVEP stimuli as a fallback if this is occurring.</w:t>
            </w:r>
            <w:commentRangeEnd w:id="61"/>
            <w:r w:rsidR="00581D5D">
              <w:rPr>
                <w:rStyle w:val="CommentReference"/>
              </w:rPr>
              <w:commentReference w:id="61"/>
            </w:r>
          </w:p>
        </w:tc>
      </w:tr>
      <w:tr w:rsidRPr="007528C3" w:rsidR="009D1E52" w:rsidTr="008B49CF" w14:paraId="0CC30F0B" w14:textId="77777777">
        <w:tc>
          <w:tcPr>
            <w:tcW w:w="2685" w:type="dxa"/>
            <w:tcBorders>
              <w:top w:val="single" w:color="000000" w:sz="6" w:space="0"/>
              <w:left w:val="single" w:color="000000" w:sz="6" w:space="0"/>
              <w:bottom w:val="single" w:color="000000" w:sz="6" w:space="0"/>
              <w:right w:val="single" w:color="000000" w:sz="6" w:space="0"/>
            </w:tcBorders>
            <w:shd w:val="clear" w:color="auto" w:fill="auto"/>
          </w:tcPr>
          <w:p w:rsidR="009D1E52" w:rsidP="007C1BCB" w:rsidRDefault="00714B19" w14:paraId="4D72B315" w14:textId="150D9C78">
            <w:pPr>
              <w:ind w:left="0"/>
            </w:pPr>
            <w:r>
              <w:t xml:space="preserve">Even if </w:t>
            </w:r>
            <w:r w:rsidR="002F748F">
              <w:t xml:space="preserve">first part of assessment passes, </w:t>
            </w:r>
            <w:r w:rsidR="00FD23C7">
              <w:t xml:space="preserve">second part may </w:t>
            </w:r>
            <w:r w:rsidR="007E6947">
              <w:t>fail</w:t>
            </w:r>
          </w:p>
        </w:tc>
        <w:tc>
          <w:tcPr>
            <w:tcW w:w="855" w:type="dxa"/>
            <w:tcBorders>
              <w:top w:val="single" w:color="000000" w:sz="6" w:space="0"/>
              <w:left w:val="single" w:color="000000" w:sz="6" w:space="0"/>
              <w:bottom w:val="single" w:color="000000" w:sz="6" w:space="0"/>
              <w:right w:val="single" w:color="000000" w:sz="6" w:space="0"/>
            </w:tcBorders>
            <w:shd w:val="clear" w:color="auto" w:fill="auto"/>
          </w:tcPr>
          <w:p w:rsidR="009D1E52" w:rsidP="008B49CF" w:rsidRDefault="00DA73D9" w14:paraId="444D195A" w14:textId="168F51DC">
            <w:pPr>
              <w:spacing w:before="0" w:after="0"/>
              <w:ind w:left="0"/>
              <w:textAlignment w:val="baseline"/>
              <w:rPr>
                <w:rFonts w:eastAsia="Times New Roman"/>
                <w:sz w:val="24"/>
                <w:szCs w:val="24"/>
                <w:lang w:val="en-CA"/>
              </w:rPr>
            </w:pPr>
            <w:r>
              <w:rPr>
                <w:rFonts w:eastAsia="Times New Roman"/>
                <w:sz w:val="24"/>
                <w:szCs w:val="24"/>
                <w:lang w:val="en-CA"/>
              </w:rPr>
              <w:t>M</w:t>
            </w:r>
          </w:p>
        </w:tc>
        <w:tc>
          <w:tcPr>
            <w:tcW w:w="1215" w:type="dxa"/>
            <w:tcBorders>
              <w:top w:val="single" w:color="000000" w:sz="6" w:space="0"/>
              <w:left w:val="single" w:color="000000" w:sz="6" w:space="0"/>
              <w:bottom w:val="single" w:color="000000" w:sz="6" w:space="0"/>
              <w:right w:val="single" w:color="000000" w:sz="6" w:space="0"/>
            </w:tcBorders>
            <w:shd w:val="clear" w:color="auto" w:fill="auto"/>
          </w:tcPr>
          <w:p w:rsidR="009D1E52" w:rsidP="008B49CF" w:rsidRDefault="00DA73D9" w14:paraId="5CD25AAD" w14:textId="134429C9">
            <w:pPr>
              <w:spacing w:before="0" w:after="0"/>
              <w:ind w:left="0"/>
              <w:textAlignment w:val="baseline"/>
              <w:rPr>
                <w:rFonts w:eastAsia="Times New Roman" w:cs="Arial"/>
                <w:szCs w:val="20"/>
              </w:rPr>
            </w:pPr>
            <w:r>
              <w:rPr>
                <w:rFonts w:eastAsia="Times New Roman" w:cs="Arial"/>
                <w:szCs w:val="20"/>
              </w:rPr>
              <w:t>?</w:t>
            </w:r>
          </w:p>
        </w:tc>
        <w:tc>
          <w:tcPr>
            <w:tcW w:w="3135" w:type="dxa"/>
            <w:tcBorders>
              <w:top w:val="single" w:color="000000" w:sz="6" w:space="0"/>
              <w:left w:val="single" w:color="000000" w:sz="6" w:space="0"/>
              <w:bottom w:val="single" w:color="000000" w:sz="6" w:space="0"/>
              <w:right w:val="single" w:color="000000" w:sz="6" w:space="0"/>
            </w:tcBorders>
            <w:shd w:val="clear" w:color="auto" w:fill="auto"/>
          </w:tcPr>
          <w:p w:rsidR="009D1E52" w:rsidP="008B49CF" w:rsidRDefault="00633C37" w14:paraId="0CED758B" w14:textId="793E79D3">
            <w:pPr>
              <w:spacing w:before="0" w:after="0"/>
              <w:ind w:left="0"/>
              <w:textAlignment w:val="baseline"/>
              <w:rPr>
                <w:rFonts w:eastAsia="Times New Roman" w:cs="Arial"/>
                <w:szCs w:val="20"/>
                <w:lang w:val="en-CA"/>
              </w:rPr>
            </w:pPr>
            <w:r>
              <w:rPr>
                <w:rFonts w:eastAsia="Times New Roman" w:cs="Arial"/>
                <w:szCs w:val="20"/>
                <w:lang w:val="en-CA"/>
              </w:rPr>
              <w:t xml:space="preserve">Accepted. If first part is successful and second part </w:t>
            </w:r>
            <w:r w:rsidR="006D108F">
              <w:rPr>
                <w:rFonts w:eastAsia="Times New Roman" w:cs="Arial"/>
                <w:szCs w:val="20"/>
                <w:lang w:val="en-CA"/>
              </w:rPr>
              <w:t>is not</w:t>
            </w:r>
            <w:r>
              <w:rPr>
                <w:rFonts w:eastAsia="Times New Roman" w:cs="Arial"/>
                <w:szCs w:val="20"/>
                <w:lang w:val="en-CA"/>
              </w:rPr>
              <w:t xml:space="preserve">, it means that </w:t>
            </w:r>
            <w:r w:rsidR="00775EC4">
              <w:rPr>
                <w:rFonts w:eastAsia="Times New Roman" w:cs="Arial"/>
                <w:szCs w:val="20"/>
                <w:lang w:val="en-CA"/>
              </w:rPr>
              <w:t xml:space="preserve">either the participant is </w:t>
            </w:r>
            <w:r w:rsidR="007B6559">
              <w:rPr>
                <w:rFonts w:eastAsia="Times New Roman" w:cs="Arial"/>
                <w:szCs w:val="20"/>
                <w:lang w:val="en-CA"/>
              </w:rPr>
              <w:t xml:space="preserve">not able to </w:t>
            </w:r>
            <w:r w:rsidR="00833AFF">
              <w:rPr>
                <w:rFonts w:eastAsia="Times New Roman" w:cs="Arial"/>
                <w:szCs w:val="20"/>
                <w:lang w:val="en-CA"/>
              </w:rPr>
              <w:t xml:space="preserve">respond sufficiently to covert stimuli or </w:t>
            </w:r>
            <w:r w:rsidR="006D108F">
              <w:rPr>
                <w:rFonts w:eastAsia="Times New Roman" w:cs="Arial"/>
                <w:szCs w:val="20"/>
                <w:lang w:val="en-CA"/>
              </w:rPr>
              <w:t>our hardware wasn’t sensitive enough to pick the signals up.</w:t>
            </w:r>
            <w:r w:rsidR="00AC27EF">
              <w:rPr>
                <w:rFonts w:eastAsia="Times New Roman" w:cs="Arial"/>
                <w:szCs w:val="20"/>
                <w:lang w:val="en-CA"/>
              </w:rPr>
              <w:t xml:space="preserve"> </w:t>
            </w:r>
            <w:r w:rsidR="006663FA">
              <w:rPr>
                <w:rFonts w:eastAsia="Times New Roman" w:cs="Arial"/>
                <w:szCs w:val="20"/>
                <w:lang w:val="en-CA"/>
              </w:rPr>
              <w:t>Would require a repeat assessment to determine if it’s the latter.</w:t>
            </w:r>
            <w:r w:rsidR="00C91AF6">
              <w:rPr>
                <w:rFonts w:eastAsia="Times New Roman" w:cs="Arial"/>
                <w:szCs w:val="20"/>
                <w:lang w:val="en-CA"/>
              </w:rPr>
              <w:t xml:space="preserve"> </w:t>
            </w:r>
          </w:p>
        </w:tc>
      </w:tr>
      <w:tr w:rsidRPr="007528C3" w:rsidR="00F5736D" w:rsidTr="008B49CF" w14:paraId="324476D3" w14:textId="77777777">
        <w:trPr>
          <w:ins w:author="Chris Ullrich" w:date="2022-03-20T12:02:00Z" w:id="62"/>
        </w:trPr>
        <w:tc>
          <w:tcPr>
            <w:tcW w:w="2685" w:type="dxa"/>
            <w:tcBorders>
              <w:top w:val="single" w:color="000000" w:sz="6" w:space="0"/>
              <w:left w:val="single" w:color="000000" w:sz="6" w:space="0"/>
              <w:bottom w:val="single" w:color="000000" w:sz="6" w:space="0"/>
              <w:right w:val="single" w:color="000000" w:sz="6" w:space="0"/>
            </w:tcBorders>
            <w:shd w:val="clear" w:color="auto" w:fill="auto"/>
          </w:tcPr>
          <w:p w:rsidR="00F5736D" w:rsidP="007C1BCB" w:rsidRDefault="00F5736D" w14:paraId="56E16D0F" w14:textId="0B215645">
            <w:pPr>
              <w:ind w:left="0"/>
              <w:rPr>
                <w:ins w:author="Chris Ullrich" w:date="2022-03-20T12:02:00Z" w:id="63"/>
              </w:rPr>
            </w:pPr>
            <w:ins w:author="Chris Ullrich" w:date="2022-03-20T12:02:00Z" w:id="64">
              <w:r>
                <w:t xml:space="preserve">User fatigue </w:t>
              </w:r>
              <w:r w:rsidR="007712B6">
                <w:t>likely depends on test duration and other difficult to mitigate factors.</w:t>
              </w:r>
            </w:ins>
          </w:p>
        </w:tc>
        <w:tc>
          <w:tcPr>
            <w:tcW w:w="855" w:type="dxa"/>
            <w:tcBorders>
              <w:top w:val="single" w:color="000000" w:sz="6" w:space="0"/>
              <w:left w:val="single" w:color="000000" w:sz="6" w:space="0"/>
              <w:bottom w:val="single" w:color="000000" w:sz="6" w:space="0"/>
              <w:right w:val="single" w:color="000000" w:sz="6" w:space="0"/>
            </w:tcBorders>
            <w:shd w:val="clear" w:color="auto" w:fill="auto"/>
          </w:tcPr>
          <w:p w:rsidR="00F5736D" w:rsidP="008B49CF" w:rsidRDefault="00F5736D" w14:paraId="2121AC4C" w14:textId="77777777">
            <w:pPr>
              <w:spacing w:before="0" w:after="0"/>
              <w:ind w:left="0"/>
              <w:textAlignment w:val="baseline"/>
              <w:rPr>
                <w:ins w:author="Chris Ullrich" w:date="2022-03-20T12:02:00Z" w:id="65"/>
                <w:rFonts w:eastAsia="Times New Roman"/>
                <w:sz w:val="24"/>
                <w:szCs w:val="24"/>
                <w:lang w:val="en-CA"/>
              </w:rPr>
            </w:pPr>
          </w:p>
        </w:tc>
        <w:tc>
          <w:tcPr>
            <w:tcW w:w="1215" w:type="dxa"/>
            <w:tcBorders>
              <w:top w:val="single" w:color="000000" w:sz="6" w:space="0"/>
              <w:left w:val="single" w:color="000000" w:sz="6" w:space="0"/>
              <w:bottom w:val="single" w:color="000000" w:sz="6" w:space="0"/>
              <w:right w:val="single" w:color="000000" w:sz="6" w:space="0"/>
            </w:tcBorders>
            <w:shd w:val="clear" w:color="auto" w:fill="auto"/>
          </w:tcPr>
          <w:p w:rsidR="00F5736D" w:rsidP="008B49CF" w:rsidRDefault="00F5736D" w14:paraId="23DB9CE7" w14:textId="77777777">
            <w:pPr>
              <w:spacing w:before="0" w:after="0"/>
              <w:ind w:left="0"/>
              <w:textAlignment w:val="baseline"/>
              <w:rPr>
                <w:ins w:author="Chris Ullrich" w:date="2022-03-20T12:02:00Z" w:id="66"/>
                <w:rFonts w:eastAsia="Times New Roman" w:cs="Arial"/>
                <w:szCs w:val="20"/>
              </w:rPr>
            </w:pPr>
          </w:p>
        </w:tc>
        <w:tc>
          <w:tcPr>
            <w:tcW w:w="3135" w:type="dxa"/>
            <w:tcBorders>
              <w:top w:val="single" w:color="000000" w:sz="6" w:space="0"/>
              <w:left w:val="single" w:color="000000" w:sz="6" w:space="0"/>
              <w:bottom w:val="single" w:color="000000" w:sz="6" w:space="0"/>
              <w:right w:val="single" w:color="000000" w:sz="6" w:space="0"/>
            </w:tcBorders>
            <w:shd w:val="clear" w:color="auto" w:fill="auto"/>
          </w:tcPr>
          <w:p w:rsidR="00F5736D" w:rsidP="008B49CF" w:rsidRDefault="00F5736D" w14:paraId="3B1F13B9" w14:textId="77777777">
            <w:pPr>
              <w:spacing w:before="0" w:after="0"/>
              <w:ind w:left="0"/>
              <w:textAlignment w:val="baseline"/>
              <w:rPr>
                <w:ins w:author="Chris Ullrich" w:date="2022-03-20T12:02:00Z" w:id="67"/>
                <w:rFonts w:eastAsia="Times New Roman" w:cs="Arial"/>
                <w:szCs w:val="20"/>
                <w:lang w:val="en-CA"/>
              </w:rPr>
            </w:pPr>
          </w:p>
        </w:tc>
      </w:tr>
    </w:tbl>
    <w:p w:rsidR="006533BD" w:rsidP="005A0D33" w:rsidRDefault="006533BD" w14:paraId="59301537" w14:textId="38FBE12B">
      <w:pPr>
        <w:ind w:left="0"/>
      </w:pPr>
    </w:p>
    <w:p w:rsidRPr="00AB0E0C" w:rsidR="006533BD" w:rsidP="006533BD" w:rsidRDefault="006533BD" w14:paraId="31FA0DEE" w14:textId="4642E740">
      <w:pPr>
        <w:pStyle w:val="Heading2"/>
      </w:pPr>
      <w:bookmarkStart w:name="_Toc98171908" w:id="68"/>
      <w:r>
        <w:t>Uncertainties</w:t>
      </w:r>
      <w:bookmarkEnd w:id="68"/>
    </w:p>
    <w:p w:rsidR="00D65505" w:rsidP="00D65505" w:rsidRDefault="00D65505" w14:paraId="1498B9BE" w14:textId="2F93EA14">
      <w:r>
        <w:t xml:space="preserve"> </w:t>
      </w:r>
    </w:p>
    <w:p w:rsidR="006533BD" w:rsidP="006533BD" w:rsidRDefault="00404A84" w14:paraId="5887DCE7" w14:textId="3378F0DC">
      <w:pPr>
        <w:pStyle w:val="ListParagraph"/>
        <w:numPr>
          <w:ilvl w:val="0"/>
          <w:numId w:val="11"/>
        </w:numPr>
      </w:pPr>
      <w:r>
        <w:t xml:space="preserve">We do not know if </w:t>
      </w:r>
      <w:r w:rsidR="00C201BA">
        <w:t>the participant is able to use overt or covert stimuli</w:t>
      </w:r>
    </w:p>
    <w:p w:rsidR="009410F1" w:rsidP="006533BD" w:rsidRDefault="009410F1" w14:paraId="41BCEA9C" w14:textId="390EDA85">
      <w:pPr>
        <w:pStyle w:val="ListParagraph"/>
        <w:numPr>
          <w:ilvl w:val="0"/>
          <w:numId w:val="11"/>
        </w:numPr>
      </w:pPr>
      <w:r>
        <w:t>We do not know how long the participant will be able to participate in the assessment</w:t>
      </w:r>
      <w:r w:rsidR="00AF1A0C">
        <w:t xml:space="preserve"> – may get fatigued before assessment is complete</w:t>
      </w:r>
    </w:p>
    <w:p w:rsidR="00AF1A0C" w:rsidP="006533BD" w:rsidRDefault="00474CD0" w14:paraId="09E1F729" w14:textId="5A0B31DE">
      <w:pPr>
        <w:pStyle w:val="ListParagraph"/>
        <w:numPr>
          <w:ilvl w:val="0"/>
          <w:numId w:val="11"/>
        </w:numPr>
      </w:pPr>
      <w:r>
        <w:t>Covert SSMVEP research has never been conducted before</w:t>
      </w:r>
      <w:r w:rsidR="008B544C">
        <w:t>, however</w:t>
      </w:r>
      <w:r>
        <w:t xml:space="preserve"> the second part of the assessment </w:t>
      </w:r>
      <w:r w:rsidR="008B544C">
        <w:t>utilizes covert SSMVEP.</w:t>
      </w:r>
    </w:p>
    <w:p w:rsidR="00AD3321" w:rsidP="006533BD" w:rsidRDefault="00AD3321" w14:paraId="6AFF613C" w14:textId="2238EDF3">
      <w:pPr>
        <w:pStyle w:val="ListParagraph"/>
        <w:numPr>
          <w:ilvl w:val="0"/>
          <w:numId w:val="11"/>
        </w:numPr>
      </w:pPr>
      <w:r>
        <w:t xml:space="preserve">Existing literature on some key principles being utilized here is somewhat problematic because data was cherry-picked. It will not be possible to throw out bad data or sessions for </w:t>
      </w:r>
      <w:r w:rsidR="002E2405">
        <w:t>end-user operation</w:t>
      </w:r>
    </w:p>
    <w:p w:rsidR="009D1E52" w:rsidP="009D1E52" w:rsidRDefault="009D1E52" w14:paraId="6F4198E8" w14:textId="77777777">
      <w:pPr>
        <w:pStyle w:val="ListParagraph"/>
        <w:numPr>
          <w:ilvl w:val="0"/>
          <w:numId w:val="11"/>
        </w:numPr>
      </w:pPr>
      <w:r>
        <w:t>The channel locations play a stronger role in covert SSVEP detection, but these conclusions have been inconsistent in literature. There is not much research-based evidence to make recommendations for best practices on this</w:t>
      </w:r>
    </w:p>
    <w:p w:rsidR="009D1E52" w:rsidP="005A0D33" w:rsidRDefault="005A0D33" w14:paraId="0044ECEB" w14:textId="4538D2ED">
      <w:pPr>
        <w:pStyle w:val="ListParagraph"/>
        <w:numPr>
          <w:ilvl w:val="0"/>
          <w:numId w:val="11"/>
        </w:numPr>
        <w:rPr>
          <w:ins w:author="Chris Ullrich" w:date="2022-03-20T12:01:00Z" w:id="69"/>
        </w:rPr>
      </w:pPr>
      <w:r>
        <w:t xml:space="preserve">The most reputable papers used PSDA for SSVEP detection with covert stimuli, and even </w:t>
      </w:r>
      <w:proofErr w:type="gramStart"/>
      <w:r>
        <w:t>then</w:t>
      </w:r>
      <w:proofErr w:type="gramEnd"/>
      <w:r>
        <w:t xml:space="preserve"> reported accuracies of under 70% - in theory CCA will be more accurate but we don’t know how much given the other unknowns</w:t>
      </w:r>
    </w:p>
    <w:p w:rsidR="00660BFD" w:rsidP="005A0D33" w:rsidRDefault="00660BFD" w14:paraId="6EE62E15" w14:textId="77777777">
      <w:pPr>
        <w:pStyle w:val="ListParagraph"/>
        <w:numPr>
          <w:ilvl w:val="0"/>
          <w:numId w:val="11"/>
        </w:numPr>
      </w:pPr>
    </w:p>
    <w:p w:rsidR="00D745FA" w:rsidP="00734018" w:rsidRDefault="0014694E" w14:paraId="5B1CD24A" w14:textId="2755C050">
      <w:pPr>
        <w:pStyle w:val="Heading1"/>
      </w:pPr>
      <w:bookmarkStart w:name="_Toc98171909" w:id="70"/>
      <w:r>
        <w:t>Approach</w:t>
      </w:r>
      <w:bookmarkEnd w:id="70"/>
    </w:p>
    <w:p w:rsidR="0014694E" w:rsidP="0014694E" w:rsidRDefault="0014694E" w14:paraId="76652769" w14:textId="1260ECDE">
      <w:pPr>
        <w:pStyle w:val="Heading2"/>
      </w:pPr>
      <w:bookmarkStart w:name="_Toc98171910" w:id="71"/>
      <w:r>
        <w:t>Components</w:t>
      </w:r>
      <w:bookmarkEnd w:id="71"/>
      <w:r>
        <w:t xml:space="preserve"> </w:t>
      </w:r>
    </w:p>
    <w:p w:rsidRPr="00592024" w:rsidR="00592024" w:rsidP="007D5DB3" w:rsidRDefault="006340DD" w14:paraId="2B6BB4CD" w14:textId="4C97B0B9">
      <w:pPr>
        <w:pStyle w:val="Heading3"/>
      </w:pPr>
      <w:bookmarkStart w:name="_Toc98171911" w:id="72"/>
      <w:r>
        <w:t>Hardware</w:t>
      </w:r>
      <w:bookmarkEnd w:id="72"/>
    </w:p>
    <w:p w:rsidR="008210BF" w:rsidP="006533BD" w:rsidRDefault="008210BF" w14:paraId="3BD88814" w14:textId="13D61A77">
      <w:pPr>
        <w:pStyle w:val="ListParagraph"/>
        <w:numPr>
          <w:ilvl w:val="0"/>
          <w:numId w:val="4"/>
        </w:numPr>
      </w:pPr>
      <w:r>
        <w:t>CX</w:t>
      </w:r>
      <w:r w:rsidR="00705256">
        <w:t>N</w:t>
      </w:r>
      <w:r>
        <w:t xml:space="preserve"> O</w:t>
      </w:r>
      <w:r w:rsidR="00705256">
        <w:t>NE</w:t>
      </w:r>
      <w:r>
        <w:t xml:space="preserve"> headset (no iPhone installed)</w:t>
      </w:r>
    </w:p>
    <w:p w:rsidR="008210BF" w:rsidP="006533BD" w:rsidRDefault="00705256" w14:paraId="7C5071D8" w14:textId="58D810C8">
      <w:pPr>
        <w:pStyle w:val="ListParagraph"/>
        <w:numPr>
          <w:ilvl w:val="0"/>
          <w:numId w:val="4"/>
        </w:numPr>
      </w:pPr>
      <w:r>
        <w:t xml:space="preserve">USB </w:t>
      </w:r>
      <w:r w:rsidR="008210BF">
        <w:t xml:space="preserve"> cable </w:t>
      </w:r>
      <w:r>
        <w:t>to connect CXN ONE to laptop</w:t>
      </w:r>
    </w:p>
    <w:p w:rsidR="008210BF" w:rsidP="006533BD" w:rsidRDefault="008210BF" w14:paraId="5B287E7F" w14:textId="62407EB2">
      <w:pPr>
        <w:pStyle w:val="ListParagraph"/>
        <w:numPr>
          <w:ilvl w:val="0"/>
          <w:numId w:val="4"/>
        </w:numPr>
      </w:pPr>
      <w:r>
        <w:t>USB isolator</w:t>
      </w:r>
    </w:p>
    <w:p w:rsidR="008210BF" w:rsidP="006533BD" w:rsidRDefault="00592024" w14:paraId="5F496D3F" w14:textId="114F3A54">
      <w:pPr>
        <w:pStyle w:val="ListParagraph"/>
        <w:numPr>
          <w:ilvl w:val="0"/>
          <w:numId w:val="4"/>
        </w:numPr>
      </w:pPr>
      <w:r>
        <w:lastRenderedPageBreak/>
        <w:t>Mac laptop</w:t>
      </w:r>
    </w:p>
    <w:p w:rsidR="00592024" w:rsidP="006533BD" w:rsidRDefault="006340DD" w14:paraId="277D70E6" w14:textId="04C80D83">
      <w:pPr>
        <w:pStyle w:val="ListParagraph"/>
        <w:numPr>
          <w:ilvl w:val="0"/>
          <w:numId w:val="4"/>
        </w:numPr>
      </w:pPr>
      <w:r>
        <w:t>External monitor w. 60 Hz refresh rate</w:t>
      </w:r>
    </w:p>
    <w:p w:rsidR="006340DD" w:rsidP="006533BD" w:rsidRDefault="006340DD" w14:paraId="47E6E0B5" w14:textId="5DE8256D">
      <w:pPr>
        <w:pStyle w:val="ListParagraph"/>
        <w:numPr>
          <w:ilvl w:val="0"/>
          <w:numId w:val="4"/>
        </w:numPr>
      </w:pPr>
      <w:r>
        <w:t>USB-C display cable</w:t>
      </w:r>
    </w:p>
    <w:p w:rsidR="00C267C0" w:rsidP="006533BD" w:rsidRDefault="00C267C0" w14:paraId="2DF0AFA6" w14:textId="092A98AD">
      <w:pPr>
        <w:pStyle w:val="ListParagraph"/>
        <w:numPr>
          <w:ilvl w:val="0"/>
          <w:numId w:val="4"/>
        </w:numPr>
      </w:pPr>
      <w:r>
        <w:t>(optional) external speaker</w:t>
      </w:r>
    </w:p>
    <w:p w:rsidR="006340DD" w:rsidP="006340DD" w:rsidRDefault="006340DD" w14:paraId="25941588" w14:textId="041E2BA9"/>
    <w:p w:rsidRPr="00606B88" w:rsidR="00606B88" w:rsidP="00CD3719" w:rsidRDefault="006340DD" w14:paraId="0EB7646A" w14:textId="0AD1F663">
      <w:pPr>
        <w:pStyle w:val="Heading3"/>
      </w:pPr>
      <w:bookmarkStart w:name="_Toc98171912" w:id="73"/>
      <w:r>
        <w:t>Software/Firmware</w:t>
      </w:r>
      <w:bookmarkEnd w:id="73"/>
    </w:p>
    <w:p w:rsidR="006340DD" w:rsidP="006533BD" w:rsidRDefault="006340DD" w14:paraId="221F44F2" w14:textId="1FAF1682">
      <w:pPr>
        <w:pStyle w:val="ListParagraph"/>
        <w:numPr>
          <w:ilvl w:val="0"/>
          <w:numId w:val="5"/>
        </w:numPr>
      </w:pPr>
      <w:r>
        <w:t>MacOS 12.2 Monterey</w:t>
      </w:r>
    </w:p>
    <w:p w:rsidR="006340DD" w:rsidP="006533BD" w:rsidRDefault="001A1FF0" w14:paraId="59659D14" w14:textId="1D054D1B">
      <w:pPr>
        <w:pStyle w:val="ListParagraph"/>
        <w:numPr>
          <w:ilvl w:val="0"/>
          <w:numId w:val="5"/>
        </w:numPr>
      </w:pPr>
      <w:r>
        <w:t>BCI</w:t>
      </w:r>
      <w:r w:rsidR="006340DD">
        <w:t xml:space="preserve"> </w:t>
      </w:r>
      <w:r w:rsidR="00BE7BB1">
        <w:t xml:space="preserve">application </w:t>
      </w:r>
      <w:r>
        <w:t>software (to be developed)</w:t>
      </w:r>
    </w:p>
    <w:p w:rsidR="006340DD" w:rsidP="006533BD" w:rsidRDefault="006340DD" w14:paraId="49F2AC1B" w14:textId="34CEA1CD">
      <w:pPr>
        <w:pStyle w:val="ListParagraph"/>
        <w:numPr>
          <w:ilvl w:val="0"/>
          <w:numId w:val="5"/>
        </w:numPr>
      </w:pPr>
      <w:r>
        <w:t>CNX One firmware version 0.9.1 or greater</w:t>
      </w:r>
    </w:p>
    <w:p w:rsidRPr="00D745FA" w:rsidR="00246AE3" w:rsidP="001E600A" w:rsidRDefault="00246AE3" w14:paraId="5C6F943E" w14:textId="77777777">
      <w:pPr>
        <w:ind w:left="0"/>
      </w:pPr>
    </w:p>
    <w:sectPr w:rsidRPr="00D745FA" w:rsidR="00246AE3" w:rsidSect="00C1179A">
      <w:footerReference w:type="even" r:id="rId28"/>
      <w:footerReference w:type="default" r:id="rId29"/>
      <w:pgSz w:w="12240" w:h="15840"/>
      <w:pgMar w:top="1440" w:right="1800" w:bottom="1440" w:left="1800" w:header="708"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SP" w:author="Sarah Pearce" w:date="2022-03-11T14:06:00Z" w:id="10">
    <w:p w:rsidR="001F41E1" w:rsidRDefault="001F41E1" w14:paraId="1F4EF639" w14:textId="0A536633">
      <w:pPr>
        <w:pStyle w:val="CommentText"/>
      </w:pPr>
      <w:r>
        <w:rPr>
          <w:rStyle w:val="CommentReference"/>
        </w:rPr>
        <w:annotationRef/>
      </w:r>
      <w:r>
        <w:t xml:space="preserve">Please note that the literature </w:t>
      </w:r>
      <w:r w:rsidR="00F14FDC">
        <w:t>is peer-reviewed, but needs further compilation and organization.</w:t>
      </w:r>
      <w:r w:rsidR="00BB15CF">
        <w:t xml:space="preserve"> Best to skip this section for now</w:t>
      </w:r>
      <w:r w:rsidR="00F14FDC">
        <w:t xml:space="preserve"> </w:t>
      </w:r>
    </w:p>
  </w:comment>
  <w:comment w:initials="CU" w:author="Chris Ullrich" w:date="2022-03-20T11:24:00Z" w:id="11">
    <w:p w:rsidR="00837E7C" w:rsidP="00D15D36" w:rsidRDefault="00837E7C" w14:paraId="52AE99A0" w14:textId="77777777">
      <w:r>
        <w:rPr>
          <w:rStyle w:val="CommentReference"/>
        </w:rPr>
        <w:annotationRef/>
      </w:r>
      <w:r>
        <w:rPr>
          <w:szCs w:val="20"/>
        </w:rPr>
        <w:t>The study period for these two subjects was 15 weeks, with a 3 week baseline. The BCI results were good, but the implication of figure 5 is that there is a material amount of training/learning required to use the system successfully. How are we incorporating this into our study protocol and calibrating our expectations for the Phase 0 results?</w:t>
      </w:r>
    </w:p>
  </w:comment>
  <w:comment w:initials="CU" w:author="Chris Ullrich" w:date="2022-03-20T11:13:00Z" w:id="12">
    <w:p w:rsidR="00A669CB" w:rsidP="00911333" w:rsidRDefault="00A669CB" w14:paraId="09E3A224" w14:textId="0F486359">
      <w:r>
        <w:rPr>
          <w:rStyle w:val="CommentReference"/>
        </w:rPr>
        <w:annotationRef/>
      </w:r>
      <w:r>
        <w:rPr>
          <w:szCs w:val="20"/>
        </w:rPr>
        <w:t>Does it make sense to consider a backup sensing setup with active electrodes for Kahan?</w:t>
      </w:r>
    </w:p>
  </w:comment>
  <w:comment w:initials="SP" w:author="Sarah Pearce" w:date="2022-03-14T14:29:00Z" w:id="31">
    <w:p w:rsidR="00C135B9" w:rsidRDefault="00C135B9" w14:paraId="13337A15" w14:textId="7CCFF4B9">
      <w:pPr>
        <w:pStyle w:val="CommentText"/>
      </w:pPr>
      <w:r>
        <w:rPr>
          <w:rStyle w:val="CommentReference"/>
        </w:rPr>
        <w:annotationRef/>
      </w:r>
      <w:r>
        <w:t>Given the limited amount of time we may have to run assessments, we may have to review this as a third part of the assessment in future iterations</w:t>
      </w:r>
    </w:p>
  </w:comment>
  <w:comment w:initials="CU" w:author="Chris Ullrich" w:date="2022-03-20T11:48:00Z" w:id="34">
    <w:p w:rsidR="006A5A15" w:rsidP="00054B5E" w:rsidRDefault="00A772FD" w14:paraId="669319C7" w14:textId="77777777">
      <w:r>
        <w:rPr>
          <w:rStyle w:val="CommentReference"/>
        </w:rPr>
        <w:annotationRef/>
      </w:r>
      <w:r w:rsidR="006A5A15">
        <w:rPr>
          <w:szCs w:val="20"/>
        </w:rPr>
        <w:t>How large should this stimuli appear to the subject (in deg of arc)? E.g. how large in pixels and how far away should the stimuli be presented? Does the subject have a fixed focal length?</w:t>
      </w:r>
    </w:p>
  </w:comment>
  <w:comment w:initials="CU" w:author="Chris Ullrich" w:date="2022-03-20T11:49:00Z" w:id="35">
    <w:p w:rsidR="00205C87" w:rsidP="00C92374" w:rsidRDefault="00205C87" w14:paraId="0CFF5FC6" w14:textId="3450E6E6">
      <w:r>
        <w:rPr>
          <w:rStyle w:val="CommentReference"/>
        </w:rPr>
        <w:annotationRef/>
      </w:r>
      <w:r>
        <w:rPr>
          <w:szCs w:val="20"/>
        </w:rPr>
        <w:t>Should we also test a range of stimuli frequencies?</w:t>
      </w:r>
    </w:p>
  </w:comment>
  <w:comment w:initials="SP" w:author="Sarah Pearce" w:date="2022-03-11T14:05:00Z" w:id="36">
    <w:p w:rsidR="00492EFE" w:rsidP="00492EFE" w:rsidRDefault="00492EFE" w14:paraId="42EDFC3F" w14:textId="3C09E4E1">
      <w:r>
        <w:rPr>
          <w:rStyle w:val="CommentReference"/>
        </w:rPr>
        <w:annotationRef/>
      </w:r>
      <w:r>
        <w:fldChar w:fldCharType="begin"/>
      </w:r>
      <w:r>
        <w:instrText xml:space="preserve"> HYPERLINK "mailto:cathy.liu@cognixion.com" </w:instrText>
      </w:r>
      <w:bookmarkStart w:name="_@_B19866E435B9D346A9F50597FFADD6A1Z" w:id="40"/>
      <w:r>
        <w:rPr>
          <w:rStyle w:val="Mention"/>
        </w:rPr>
        <w:fldChar w:fldCharType="separate"/>
      </w:r>
      <w:bookmarkEnd w:id="40"/>
      <w:r w:rsidRPr="00492EFE">
        <w:rPr>
          <w:rStyle w:val="Mention"/>
          <w:noProof/>
        </w:rPr>
        <w:t>@Cathy Liu</w:t>
      </w:r>
      <w:r>
        <w:fldChar w:fldCharType="end"/>
      </w:r>
      <w:r>
        <w:t xml:space="preserve"> </w:t>
      </w:r>
      <w:r>
        <w:fldChar w:fldCharType="begin"/>
      </w:r>
      <w:r>
        <w:instrText xml:space="preserve"> HYPERLINK "mailto:Noura@cognixion.com" </w:instrText>
      </w:r>
      <w:bookmarkStart w:name="_@_03BFE6DD05D6DC46A3E142185611D303Z" w:id="41"/>
      <w:r>
        <w:rPr>
          <w:rStyle w:val="Mention"/>
        </w:rPr>
        <w:fldChar w:fldCharType="separate"/>
      </w:r>
      <w:bookmarkEnd w:id="41"/>
      <w:r w:rsidRPr="00492EFE">
        <w:rPr>
          <w:rStyle w:val="Mention"/>
          <w:noProof/>
        </w:rPr>
        <w:t>@Noura Almawi</w:t>
      </w:r>
      <w:r>
        <w:fldChar w:fldCharType="end"/>
      </w:r>
      <w:r>
        <w:t>, please link or insert screen captures of the flow for phase 0 here.</w:t>
      </w:r>
    </w:p>
    <w:p w:rsidR="00492EFE" w:rsidRDefault="00492EFE" w14:paraId="03E0AC70" w14:textId="3EF2D082">
      <w:pPr>
        <w:pStyle w:val="CommentText"/>
      </w:pPr>
    </w:p>
  </w:comment>
  <w:comment w:initials="NA" w:author="Noura Almawi" w:date="2022-03-11T14:10:00Z" w:id="37">
    <w:p w:rsidR="713A09FA" w:rsidRDefault="713A09FA" w14:paraId="22500F38" w14:textId="60AD8AEB">
      <w:pPr>
        <w:pStyle w:val="CommentText"/>
      </w:pPr>
      <w:r>
        <w:t>Will add screenshots later tonight</w:t>
      </w:r>
      <w:r>
        <w:rPr>
          <w:rStyle w:val="CommentReference"/>
        </w:rPr>
        <w:annotationRef/>
      </w:r>
    </w:p>
  </w:comment>
  <w:comment w:initials="NA" w:author="Noura Almawi" w:date="2022-03-11T14:10:00Z" w:id="38">
    <w:p w:rsidR="713A09FA" w:rsidRDefault="713A09FA" w14:paraId="69D5B9B4" w14:textId="77777777">
      <w:pPr>
        <w:pStyle w:val="CommentText"/>
      </w:pPr>
      <w:r>
        <w:t>Should I remove the link from the document section?</w:t>
      </w:r>
      <w:r>
        <w:rPr>
          <w:rStyle w:val="CommentReference"/>
        </w:rPr>
        <w:annotationRef/>
      </w:r>
    </w:p>
    <w:p w:rsidR="00CF2520" w:rsidP="00CF2520" w:rsidRDefault="00CF2520" w14:paraId="3CA24A46" w14:textId="73AA5D99">
      <w:pPr>
        <w:pStyle w:val="CommentText"/>
        <w:ind w:left="0"/>
      </w:pPr>
    </w:p>
  </w:comment>
  <w:comment w:initials="SP" w:author="Sarah Pearce" w:date="2022-03-11T14:11:00Z" w:id="39">
    <w:p w:rsidR="00CF2520" w:rsidRDefault="00CF2520" w14:paraId="4EFEE137" w14:textId="52ADB6F6">
      <w:pPr>
        <w:pStyle w:val="CommentText"/>
      </w:pPr>
      <w:r>
        <w:rPr>
          <w:rStyle w:val="CommentReference"/>
        </w:rPr>
        <w:annotationRef/>
      </w:r>
      <w:r>
        <w:t>Keep it there, that’s fine too</w:t>
      </w:r>
    </w:p>
  </w:comment>
  <w:comment w:initials="CU" w:author="Chris Ullrich" w:date="2022-03-20T11:55:00Z" w:id="45">
    <w:p w:rsidR="00722889" w:rsidP="00EA19D6" w:rsidRDefault="00722889" w14:paraId="0809A4DE" w14:textId="77777777">
      <w:r>
        <w:rPr>
          <w:rStyle w:val="CommentReference"/>
        </w:rPr>
        <w:annotationRef/>
      </w:r>
      <w:r>
        <w:rPr>
          <w:szCs w:val="20"/>
        </w:rPr>
        <w:t>During the on-site activity, will the CCA analysis be done immediately or sent to Toronto for analysis?</w:t>
      </w:r>
    </w:p>
  </w:comment>
  <w:comment w:initials="CU" w:author="Chris Ullrich" w:date="2022-03-20T11:59:00Z" w:id="48">
    <w:p w:rsidR="00522358" w:rsidP="0011544B" w:rsidRDefault="00522358" w14:paraId="339738AD" w14:textId="77777777">
      <w:r>
        <w:rPr>
          <w:rStyle w:val="CommentReference"/>
        </w:rPr>
        <w:annotationRef/>
      </w:r>
      <w:r>
        <w:rPr>
          <w:szCs w:val="20"/>
        </w:rPr>
        <w:t>Its important that the stimuli be presented with the display in the same position relative to the user as the covert study above.</w:t>
      </w:r>
    </w:p>
  </w:comment>
  <w:comment w:initials="CU" w:author="Chris Ullrich" w:date="2022-03-20T11:56:00Z" w:id="49">
    <w:p w:rsidR="00684652" w:rsidP="00B01058" w:rsidRDefault="00684652" w14:paraId="69268179" w14:textId="4B660942">
      <w:r>
        <w:rPr>
          <w:rStyle w:val="CommentReference"/>
        </w:rPr>
        <w:annotationRef/>
      </w:r>
      <w:r>
        <w:rPr>
          <w:szCs w:val="20"/>
        </w:rPr>
        <w:t>What are the detailed specifications of these stimuli? Will they be modified based on the initial overt assessment?</w:t>
      </w:r>
    </w:p>
  </w:comment>
  <w:comment w:initials="SP" w:author="Sarah Pearce" w:date="2022-03-14T14:42:00Z" w:id="56">
    <w:p w:rsidR="00182402" w:rsidRDefault="00182402" w14:paraId="28F4B081" w14:textId="0541E098">
      <w:pPr>
        <w:pStyle w:val="CommentText"/>
      </w:pPr>
      <w:r>
        <w:rPr>
          <w:rStyle w:val="CommentReference"/>
        </w:rPr>
        <w:annotationRef/>
      </w:r>
      <w:r w:rsidR="007C7DF3">
        <w:t xml:space="preserve">Is this considered PHI? </w:t>
      </w:r>
      <w:r w:rsidR="007C7DF3">
        <w:fldChar w:fldCharType="begin"/>
      </w:r>
      <w:r w:rsidR="007C7DF3">
        <w:instrText xml:space="preserve"> HYPERLINK "mailto:lucas@cognixion.com" </w:instrText>
      </w:r>
      <w:bookmarkStart w:name="_@_64824929265A2042A68403DC2B781185" w:id="57"/>
      <w:r w:rsidR="007C7DF3">
        <w:fldChar w:fldCharType="separate"/>
      </w:r>
      <w:bookmarkEnd w:id="57"/>
      <w:r w:rsidRPr="007C7DF3" w:rsidR="007C7DF3">
        <w:rPr>
          <w:rStyle w:val="UnresolvedMention"/>
          <w:noProof/>
          <w:u w:val="dotted"/>
        </w:rPr>
        <w:t>@Lucas Steuber</w:t>
      </w:r>
      <w:r w:rsidR="007C7DF3">
        <w:fldChar w:fldCharType="end"/>
      </w:r>
      <w:r w:rsidR="007C7DF3">
        <w:t xml:space="preserve"> please advise</w:t>
      </w:r>
    </w:p>
  </w:comment>
  <w:comment w:initials="SP" w:author="Sarah Pearce" w:date="2022-03-14T13:11:00Z" w:id="59">
    <w:p w:rsidR="00D372C5" w:rsidP="00D372C5" w:rsidRDefault="00D372C5" w14:paraId="3BB0C913" w14:textId="504A4648">
      <w:pPr>
        <w:pStyle w:val="CommentText"/>
        <w:ind w:left="0"/>
      </w:pPr>
      <w:r>
        <w:rPr>
          <w:rStyle w:val="CommentReference"/>
        </w:rPr>
        <w:annotationRef/>
      </w:r>
      <w:r>
        <w:t>Which headset prototype are we using? P2.2? Should use new electrodes and thoroughly test the board after assembly (BIOPAC usually does this before delivery)</w:t>
      </w:r>
    </w:p>
  </w:comment>
  <w:comment w:initials="SP" w:author="Sarah Pearce" w:date="2022-03-14T13:17:00Z" w:id="60">
    <w:p w:rsidR="00D30A2B" w:rsidRDefault="00D30A2B" w14:paraId="4E1125D1" w14:textId="34FBA4E9">
      <w:pPr>
        <w:pStyle w:val="CommentText"/>
      </w:pPr>
      <w:r>
        <w:rPr>
          <w:rStyle w:val="CommentReference"/>
        </w:rPr>
        <w:annotationRef/>
      </w:r>
      <w:r>
        <w:t>We have the equipment to start this, but not enough cycles</w:t>
      </w:r>
    </w:p>
  </w:comment>
  <w:comment w:initials="SP" w:author="Sarah Pearce" w:date="2022-03-14T14:34:00Z" w:id="61">
    <w:p w:rsidR="00581D5D" w:rsidRDefault="00581D5D" w14:paraId="42B96655" w14:textId="24205EBE">
      <w:pPr>
        <w:pStyle w:val="CommentText"/>
      </w:pPr>
      <w:r>
        <w:rPr>
          <w:rStyle w:val="CommentReference"/>
        </w:rPr>
        <w:annotationRef/>
      </w:r>
      <w:r w:rsidR="00496D6C">
        <w:t>Will have to be changed in the code but can be ready to make this a quick change if necessary. We will find out if this is the case in part one of the assessment.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4EF639" w15:done="0"/>
  <w15:commentEx w15:paraId="52AE99A0" w15:done="0"/>
  <w15:commentEx w15:paraId="09E3A224" w15:done="0"/>
  <w15:commentEx w15:paraId="13337A15" w15:done="0"/>
  <w15:commentEx w15:paraId="669319C7" w15:done="0"/>
  <w15:commentEx w15:paraId="0CFF5FC6" w15:done="0"/>
  <w15:commentEx w15:paraId="03E0AC70" w15:done="1"/>
  <w15:commentEx w15:paraId="22500F38" w15:paraIdParent="03E0AC70" w15:done="1"/>
  <w15:commentEx w15:paraId="3CA24A46" w15:paraIdParent="03E0AC70" w15:done="1"/>
  <w15:commentEx w15:paraId="4EFEE137" w15:paraIdParent="03E0AC70" w15:done="1"/>
  <w15:commentEx w15:paraId="0809A4DE" w15:done="0"/>
  <w15:commentEx w15:paraId="339738AD" w15:done="0"/>
  <w15:commentEx w15:paraId="69268179" w15:done="0"/>
  <w15:commentEx w15:paraId="28F4B081" w15:done="0"/>
  <w15:commentEx w15:paraId="3BB0C913" w15:done="0"/>
  <w15:commentEx w15:paraId="4E1125D1" w15:done="0"/>
  <w15:commentEx w15:paraId="42B966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60005" w16cex:dateUtc="2022-03-11T22:06:00Z"/>
  <w16cex:commentExtensible w16cex:durableId="25E18D72" w16cex:dateUtc="2022-03-20T18:24:00Z"/>
  <w16cex:commentExtensible w16cex:durableId="25E18AEE" w16cex:dateUtc="2022-03-20T18:13:00Z"/>
  <w16cex:commentExtensible w16cex:durableId="25D9F9EB" w16cex:dateUtc="2022-03-14T21:29:00Z"/>
  <w16cex:commentExtensible w16cex:durableId="25E19304" w16cex:dateUtc="2022-03-20T18:48:00Z"/>
  <w16cex:commentExtensible w16cex:durableId="25E19330" w16cex:dateUtc="2022-03-20T18:49:00Z"/>
  <w16cex:commentExtensible w16cex:durableId="25D5FFE0" w16cex:dateUtc="2022-03-11T22:05:00Z"/>
  <w16cex:commentExtensible w16cex:durableId="475FF3ED" w16cex:dateUtc="2022-03-11T22:10:00Z"/>
  <w16cex:commentExtensible w16cex:durableId="347C4A66" w16cex:dateUtc="2022-03-11T22:10:00Z"/>
  <w16cex:commentExtensible w16cex:durableId="25D60144" w16cex:dateUtc="2022-03-11T22:11:00Z"/>
  <w16cex:commentExtensible w16cex:durableId="25E194A9" w16cex:dateUtc="2022-03-20T18:55:00Z"/>
  <w16cex:commentExtensible w16cex:durableId="25E1958B" w16cex:dateUtc="2022-03-20T18:59:00Z"/>
  <w16cex:commentExtensible w16cex:durableId="25E194FE" w16cex:dateUtc="2022-03-20T18:56:00Z"/>
  <w16cex:commentExtensible w16cex:durableId="25D9FCF6" w16cex:dateUtc="2022-03-14T21:42:00Z"/>
  <w16cex:commentExtensible w16cex:durableId="25D9E7B8" w16cex:dateUtc="2022-03-14T20:11:00Z"/>
  <w16cex:commentExtensible w16cex:durableId="25D9E930" w16cex:dateUtc="2022-03-14T20:17:00Z"/>
  <w16cex:commentExtensible w16cex:durableId="25D9FB25" w16cex:dateUtc="2022-03-14T2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4EF639" w16cid:durableId="25D60005"/>
  <w16cid:commentId w16cid:paraId="52AE99A0" w16cid:durableId="25E18D72"/>
  <w16cid:commentId w16cid:paraId="09E3A224" w16cid:durableId="25E18AEE"/>
  <w16cid:commentId w16cid:paraId="13337A15" w16cid:durableId="25D9F9EB"/>
  <w16cid:commentId w16cid:paraId="669319C7" w16cid:durableId="25E19304"/>
  <w16cid:commentId w16cid:paraId="0CFF5FC6" w16cid:durableId="25E19330"/>
  <w16cid:commentId w16cid:paraId="03E0AC70" w16cid:durableId="25D5FFE0"/>
  <w16cid:commentId w16cid:paraId="22500F38" w16cid:durableId="475FF3ED"/>
  <w16cid:commentId w16cid:paraId="3CA24A46" w16cid:durableId="347C4A66"/>
  <w16cid:commentId w16cid:paraId="4EFEE137" w16cid:durableId="25D60144"/>
  <w16cid:commentId w16cid:paraId="0809A4DE" w16cid:durableId="25E194A9"/>
  <w16cid:commentId w16cid:paraId="339738AD" w16cid:durableId="25E1958B"/>
  <w16cid:commentId w16cid:paraId="69268179" w16cid:durableId="25E194FE"/>
  <w16cid:commentId w16cid:paraId="28F4B081" w16cid:durableId="25D9FCF6"/>
  <w16cid:commentId w16cid:paraId="3BB0C913" w16cid:durableId="25D9E7B8"/>
  <w16cid:commentId w16cid:paraId="4E1125D1" w16cid:durableId="25D9E930"/>
  <w16cid:commentId w16cid:paraId="42B96655" w16cid:durableId="25D9FB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25B69" w:rsidP="002F1CAE" w:rsidRDefault="00425B69" w14:paraId="6AA9E075" w14:textId="77777777">
      <w:pPr>
        <w:spacing w:before="0" w:after="0"/>
      </w:pPr>
      <w:r>
        <w:separator/>
      </w:r>
    </w:p>
  </w:endnote>
  <w:endnote w:type="continuationSeparator" w:id="0">
    <w:p w:rsidR="00425B69" w:rsidP="002F1CAE" w:rsidRDefault="00425B69" w14:paraId="43DA7FD6" w14:textId="77777777">
      <w:pPr>
        <w:spacing w:before="0" w:after="0"/>
      </w:pPr>
      <w:r>
        <w:continuationSeparator/>
      </w:r>
    </w:p>
  </w:endnote>
  <w:endnote w:type="continuationNotice" w:id="1">
    <w:p w:rsidR="00425B69" w:rsidRDefault="00425B69" w14:paraId="7C0922E9"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enlo Regular">
    <w:altName w:val="Arial"/>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Yu Mincho">
    <w:panose1 w:val="02020400000000000000"/>
    <w:charset w:val="80"/>
    <w:family w:val="roman"/>
    <w:notTrueType/>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84873" w:rsidP="002F1CAE" w:rsidRDefault="00B84873" w14:paraId="089E8362" w14:textId="77777777">
    <w:pPr>
      <w:pStyle w:val="Footer"/>
    </w:pPr>
    <w:r>
      <w:t>[Type text]</w:t>
    </w:r>
    <w:r>
      <w:tab/>
    </w:r>
    <w:r>
      <w:t>[Type text]</w:t>
    </w:r>
    <w:r>
      <w:tab/>
    </w:r>
    <w:r>
      <w:t>[Type text]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84873" w:rsidP="002F1CAE" w:rsidRDefault="0053311D" w14:paraId="0FCC0151" w14:textId="77777777">
    <w:pPr>
      <w:pStyle w:val="Footer"/>
    </w:pPr>
    <w:r>
      <w:t>Cognixion confidential</w:t>
    </w:r>
    <w:r w:rsidR="00B84873">
      <w:tab/>
    </w:r>
    <w:r>
      <w:tab/>
    </w:r>
    <w:r w:rsidR="00B84873">
      <w:rPr>
        <w:rFonts w:ascii="Times New Roman" w:hAnsi="Times New Roman"/>
      </w:rPr>
      <w:t xml:space="preserve">Page </w:t>
    </w:r>
    <w:r w:rsidR="00B84873">
      <w:rPr>
        <w:rFonts w:ascii="Times New Roman" w:hAnsi="Times New Roman"/>
      </w:rPr>
      <w:fldChar w:fldCharType="begin"/>
    </w:r>
    <w:r w:rsidR="00B84873">
      <w:rPr>
        <w:rFonts w:ascii="Times New Roman" w:hAnsi="Times New Roman"/>
      </w:rPr>
      <w:instrText xml:space="preserve"> PAGE </w:instrText>
    </w:r>
    <w:r w:rsidR="00B84873">
      <w:rPr>
        <w:rFonts w:ascii="Times New Roman" w:hAnsi="Times New Roman"/>
      </w:rPr>
      <w:fldChar w:fldCharType="separate"/>
    </w:r>
    <w:r w:rsidR="002122C1">
      <w:rPr>
        <w:rFonts w:ascii="Times New Roman" w:hAnsi="Times New Roman"/>
        <w:noProof/>
      </w:rPr>
      <w:t>1</w:t>
    </w:r>
    <w:r w:rsidR="00B84873">
      <w:rPr>
        <w:rFonts w:ascii="Times New Roman" w:hAnsi="Times New Roman"/>
      </w:rPr>
      <w:fldChar w:fldCharType="end"/>
    </w:r>
    <w:r w:rsidR="00B84873">
      <w:rPr>
        <w:rFonts w:ascii="Times New Roman" w:hAnsi="Times New Roman"/>
      </w:rPr>
      <w:t xml:space="preserve"> of </w:t>
    </w:r>
    <w:r w:rsidR="00B84873">
      <w:rPr>
        <w:rFonts w:ascii="Times New Roman" w:hAnsi="Times New Roman"/>
      </w:rPr>
      <w:fldChar w:fldCharType="begin"/>
    </w:r>
    <w:r w:rsidR="00B84873">
      <w:rPr>
        <w:rFonts w:ascii="Times New Roman" w:hAnsi="Times New Roman"/>
      </w:rPr>
      <w:instrText xml:space="preserve"> NUMPAGES </w:instrText>
    </w:r>
    <w:r w:rsidR="00B84873">
      <w:rPr>
        <w:rFonts w:ascii="Times New Roman" w:hAnsi="Times New Roman"/>
      </w:rPr>
      <w:fldChar w:fldCharType="separate"/>
    </w:r>
    <w:r w:rsidR="002122C1">
      <w:rPr>
        <w:rFonts w:ascii="Times New Roman" w:hAnsi="Times New Roman"/>
        <w:noProof/>
      </w:rPr>
      <w:t>1</w:t>
    </w:r>
    <w:r w:rsidR="00B84873">
      <w:rPr>
        <w:rFonts w:ascii="Times New Roman" w:hAnsi="Times New Roman"/>
      </w:rPr>
      <w:fldChar w:fldCharType="end"/>
    </w:r>
    <w:r w:rsidR="00B84873">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25B69" w:rsidP="002F1CAE" w:rsidRDefault="00425B69" w14:paraId="178752F1" w14:textId="77777777">
      <w:pPr>
        <w:spacing w:before="0" w:after="0"/>
      </w:pPr>
      <w:r>
        <w:separator/>
      </w:r>
    </w:p>
  </w:footnote>
  <w:footnote w:type="continuationSeparator" w:id="0">
    <w:p w:rsidR="00425B69" w:rsidP="002F1CAE" w:rsidRDefault="00425B69" w14:paraId="4D8FDF90" w14:textId="77777777">
      <w:pPr>
        <w:spacing w:before="0" w:after="0"/>
      </w:pPr>
      <w:r>
        <w:continuationSeparator/>
      </w:r>
    </w:p>
  </w:footnote>
  <w:footnote w:type="continuationNotice" w:id="1">
    <w:p w:rsidR="00425B69" w:rsidRDefault="00425B69" w14:paraId="11E65251" w14:textId="77777777">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71BC"/>
    <w:multiLevelType w:val="hybridMultilevel"/>
    <w:tmpl w:val="FAAC227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 w15:restartNumberingAfterBreak="0">
    <w:nsid w:val="0532008A"/>
    <w:multiLevelType w:val="hybridMultilevel"/>
    <w:tmpl w:val="6CE27202"/>
    <w:lvl w:ilvl="0" w:tplc="269482F2">
      <w:start w:val="1"/>
      <w:numFmt w:val="bullet"/>
      <w:pStyle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Wingdings"/>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Wingdings"/>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Wingdings"/>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066C0CE1"/>
    <w:multiLevelType w:val="hybridMultilevel"/>
    <w:tmpl w:val="7028312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 w15:restartNumberingAfterBreak="0">
    <w:nsid w:val="07A02C60"/>
    <w:multiLevelType w:val="hybridMultilevel"/>
    <w:tmpl w:val="B29CB23E"/>
    <w:lvl w:ilvl="0" w:tplc="71AEA4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F04011"/>
    <w:multiLevelType w:val="hybridMultilevel"/>
    <w:tmpl w:val="1D14F40C"/>
    <w:lvl w:ilvl="0" w:tplc="1C484C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A14E2B"/>
    <w:multiLevelType w:val="hybridMultilevel"/>
    <w:tmpl w:val="6FD6F588"/>
    <w:lvl w:ilvl="0" w:tplc="7E7002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AE3DA3"/>
    <w:multiLevelType w:val="hybridMultilevel"/>
    <w:tmpl w:val="E2CE9780"/>
    <w:lvl w:ilvl="0" w:tplc="8954E0B4">
      <w:numFmt w:val="bullet"/>
      <w:lvlText w:val="-"/>
      <w:lvlJc w:val="left"/>
      <w:pPr>
        <w:ind w:left="1080" w:hanging="360"/>
      </w:pPr>
      <w:rPr>
        <w:rFonts w:hint="default" w:ascii="Arial" w:hAnsi="Arial" w:eastAsia="Calibri" w:cs="Aria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7" w15:restartNumberingAfterBreak="0">
    <w:nsid w:val="1CEF4465"/>
    <w:multiLevelType w:val="hybridMultilevel"/>
    <w:tmpl w:val="D71E58A0"/>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344E61CD"/>
    <w:multiLevelType w:val="hybridMultilevel"/>
    <w:tmpl w:val="445CED3C"/>
    <w:lvl w:ilvl="0" w:tplc="4290FE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83A5A06"/>
    <w:multiLevelType w:val="multilevel"/>
    <w:tmpl w:val="2974CF5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60B49DE"/>
    <w:multiLevelType w:val="hybridMultilevel"/>
    <w:tmpl w:val="6AC48092"/>
    <w:lvl w:ilvl="0" w:tplc="9E42F8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ADB7784"/>
    <w:multiLevelType w:val="hybridMultilevel"/>
    <w:tmpl w:val="30745922"/>
    <w:lvl w:ilvl="0" w:tplc="FAF6505C">
      <w:start w:val="18"/>
      <w:numFmt w:val="bullet"/>
      <w:lvlText w:val="-"/>
      <w:lvlJc w:val="left"/>
      <w:pPr>
        <w:ind w:left="1080" w:hanging="360"/>
      </w:pPr>
      <w:rPr>
        <w:rFonts w:hint="default" w:ascii="Arial" w:hAnsi="Arial" w:eastAsia="Calibri" w:cs="Aria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2" w15:restartNumberingAfterBreak="0">
    <w:nsid w:val="56F71B48"/>
    <w:multiLevelType w:val="hybridMultilevel"/>
    <w:tmpl w:val="9398AE74"/>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3" w15:restartNumberingAfterBreak="0">
    <w:nsid w:val="570B06B6"/>
    <w:multiLevelType w:val="hybridMultilevel"/>
    <w:tmpl w:val="5F944C7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4" w15:restartNumberingAfterBreak="0">
    <w:nsid w:val="6118223D"/>
    <w:multiLevelType w:val="hybridMultilevel"/>
    <w:tmpl w:val="12C2F478"/>
    <w:lvl w:ilvl="0" w:tplc="3A040E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15967F7"/>
    <w:multiLevelType w:val="multilevel"/>
    <w:tmpl w:val="89006A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6F317C00"/>
    <w:multiLevelType w:val="hybridMultilevel"/>
    <w:tmpl w:val="BCD250B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7" w15:restartNumberingAfterBreak="0">
    <w:nsid w:val="737521E4"/>
    <w:multiLevelType w:val="hybridMultilevel"/>
    <w:tmpl w:val="D562AFF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796158F8"/>
    <w:multiLevelType w:val="hybridMultilevel"/>
    <w:tmpl w:val="DB04E5B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9" w15:restartNumberingAfterBreak="0">
    <w:nsid w:val="7CE81CB5"/>
    <w:multiLevelType w:val="hybridMultilevel"/>
    <w:tmpl w:val="EDF8C08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num w:numId="1">
    <w:abstractNumId w:val="1"/>
  </w:num>
  <w:num w:numId="2">
    <w:abstractNumId w:val="9"/>
  </w:num>
  <w:num w:numId="3">
    <w:abstractNumId w:val="7"/>
  </w:num>
  <w:num w:numId="4">
    <w:abstractNumId w:val="19"/>
  </w:num>
  <w:num w:numId="5">
    <w:abstractNumId w:val="2"/>
  </w:num>
  <w:num w:numId="6">
    <w:abstractNumId w:val="13"/>
  </w:num>
  <w:num w:numId="7">
    <w:abstractNumId w:val="0"/>
  </w:num>
  <w:num w:numId="8">
    <w:abstractNumId w:val="12"/>
  </w:num>
  <w:num w:numId="9">
    <w:abstractNumId w:val="18"/>
  </w:num>
  <w:num w:numId="10">
    <w:abstractNumId w:val="17"/>
  </w:num>
  <w:num w:numId="11">
    <w:abstractNumId w:val="16"/>
  </w:num>
  <w:num w:numId="12">
    <w:abstractNumId w:val="8"/>
  </w:num>
  <w:num w:numId="13">
    <w:abstractNumId w:val="14"/>
  </w:num>
  <w:num w:numId="14">
    <w:abstractNumId w:val="10"/>
  </w:num>
  <w:num w:numId="15">
    <w:abstractNumId w:val="4"/>
  </w:num>
  <w:num w:numId="16">
    <w:abstractNumId w:val="15"/>
  </w:num>
  <w:num w:numId="17">
    <w:abstractNumId w:val="3"/>
  </w:num>
  <w:num w:numId="18">
    <w:abstractNumId w:val="5"/>
  </w:num>
  <w:num w:numId="19">
    <w:abstractNumId w:val="11"/>
  </w:num>
  <w:num w:numId="20">
    <w:abstractNumId w:val="6"/>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rah Pearce">
    <w15:presenceInfo w15:providerId="AD" w15:userId="S::sarah@cognixion.com::ccd77ede-ac29-49fc-886e-eed4e7462f08"/>
  </w15:person>
  <w15:person w15:author="Chris Ullrich">
    <w15:presenceInfo w15:providerId="AD" w15:userId="S::chris@cognixion.com::d8190573-8df8-49fc-97e9-e7d10a652790"/>
  </w15:person>
  <w15:person w15:author="Noura Almawi">
    <w15:presenceInfo w15:providerId="AD" w15:userId="S::noura@cognixion.com::be75b17e-2da3-4126-8b15-4b5c1c7e8cb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1"/>
  <w:doNotDisplayPageBoundaries/>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408"/>
    <w:rsid w:val="00003848"/>
    <w:rsid w:val="000043CD"/>
    <w:rsid w:val="00006491"/>
    <w:rsid w:val="00006CAF"/>
    <w:rsid w:val="00006E4C"/>
    <w:rsid w:val="000076A3"/>
    <w:rsid w:val="00007E34"/>
    <w:rsid w:val="00010D51"/>
    <w:rsid w:val="0001102D"/>
    <w:rsid w:val="00012433"/>
    <w:rsid w:val="000128E3"/>
    <w:rsid w:val="00013748"/>
    <w:rsid w:val="0001487B"/>
    <w:rsid w:val="000177E9"/>
    <w:rsid w:val="00017D1F"/>
    <w:rsid w:val="00021B24"/>
    <w:rsid w:val="00022A62"/>
    <w:rsid w:val="00026D7B"/>
    <w:rsid w:val="00027256"/>
    <w:rsid w:val="00030E42"/>
    <w:rsid w:val="000315C1"/>
    <w:rsid w:val="000332A6"/>
    <w:rsid w:val="0003439B"/>
    <w:rsid w:val="00042DAF"/>
    <w:rsid w:val="000436E2"/>
    <w:rsid w:val="00043EAD"/>
    <w:rsid w:val="00044967"/>
    <w:rsid w:val="000453A6"/>
    <w:rsid w:val="000466C4"/>
    <w:rsid w:val="00047CE9"/>
    <w:rsid w:val="0005013A"/>
    <w:rsid w:val="00052206"/>
    <w:rsid w:val="000523CA"/>
    <w:rsid w:val="00054215"/>
    <w:rsid w:val="00057B35"/>
    <w:rsid w:val="00063B8B"/>
    <w:rsid w:val="00063E92"/>
    <w:rsid w:val="00063FE4"/>
    <w:rsid w:val="00064850"/>
    <w:rsid w:val="00064C3A"/>
    <w:rsid w:val="00064FAC"/>
    <w:rsid w:val="0006553A"/>
    <w:rsid w:val="000661F6"/>
    <w:rsid w:val="00067C3A"/>
    <w:rsid w:val="00070976"/>
    <w:rsid w:val="000712DC"/>
    <w:rsid w:val="000728B9"/>
    <w:rsid w:val="00072AC6"/>
    <w:rsid w:val="00073003"/>
    <w:rsid w:val="0007413F"/>
    <w:rsid w:val="0007573B"/>
    <w:rsid w:val="000805AA"/>
    <w:rsid w:val="00080FEF"/>
    <w:rsid w:val="00084501"/>
    <w:rsid w:val="00084B0B"/>
    <w:rsid w:val="00084FB5"/>
    <w:rsid w:val="000863E5"/>
    <w:rsid w:val="0008658B"/>
    <w:rsid w:val="00086809"/>
    <w:rsid w:val="0008777B"/>
    <w:rsid w:val="00087B4F"/>
    <w:rsid w:val="00096B23"/>
    <w:rsid w:val="00097365"/>
    <w:rsid w:val="00097563"/>
    <w:rsid w:val="00097847"/>
    <w:rsid w:val="000A0596"/>
    <w:rsid w:val="000A0A4D"/>
    <w:rsid w:val="000A137F"/>
    <w:rsid w:val="000A1A2E"/>
    <w:rsid w:val="000A1B74"/>
    <w:rsid w:val="000A3308"/>
    <w:rsid w:val="000A3EB6"/>
    <w:rsid w:val="000A559B"/>
    <w:rsid w:val="000A757B"/>
    <w:rsid w:val="000B0362"/>
    <w:rsid w:val="000B0AF6"/>
    <w:rsid w:val="000B10C9"/>
    <w:rsid w:val="000B1183"/>
    <w:rsid w:val="000B225C"/>
    <w:rsid w:val="000B3BAB"/>
    <w:rsid w:val="000B462A"/>
    <w:rsid w:val="000B517E"/>
    <w:rsid w:val="000B538E"/>
    <w:rsid w:val="000B5D08"/>
    <w:rsid w:val="000B75F3"/>
    <w:rsid w:val="000B778F"/>
    <w:rsid w:val="000C3179"/>
    <w:rsid w:val="000C3AB6"/>
    <w:rsid w:val="000C468C"/>
    <w:rsid w:val="000C48E1"/>
    <w:rsid w:val="000C4EEB"/>
    <w:rsid w:val="000C528B"/>
    <w:rsid w:val="000D0D8D"/>
    <w:rsid w:val="000D16DE"/>
    <w:rsid w:val="000D1AA2"/>
    <w:rsid w:val="000D1C31"/>
    <w:rsid w:val="000D3475"/>
    <w:rsid w:val="000D3CF8"/>
    <w:rsid w:val="000D73D1"/>
    <w:rsid w:val="000D79AE"/>
    <w:rsid w:val="000E06A3"/>
    <w:rsid w:val="000E0D98"/>
    <w:rsid w:val="000E125B"/>
    <w:rsid w:val="000E4CD2"/>
    <w:rsid w:val="000E5830"/>
    <w:rsid w:val="000F0447"/>
    <w:rsid w:val="000F116C"/>
    <w:rsid w:val="000F1598"/>
    <w:rsid w:val="000F213F"/>
    <w:rsid w:val="000F2FBA"/>
    <w:rsid w:val="000F3E53"/>
    <w:rsid w:val="000F41E2"/>
    <w:rsid w:val="000F6049"/>
    <w:rsid w:val="000F6B10"/>
    <w:rsid w:val="001035A4"/>
    <w:rsid w:val="00104876"/>
    <w:rsid w:val="00105138"/>
    <w:rsid w:val="00107034"/>
    <w:rsid w:val="001105C5"/>
    <w:rsid w:val="0011132C"/>
    <w:rsid w:val="00115988"/>
    <w:rsid w:val="001178B9"/>
    <w:rsid w:val="00120056"/>
    <w:rsid w:val="00125DA1"/>
    <w:rsid w:val="00127507"/>
    <w:rsid w:val="00130384"/>
    <w:rsid w:val="0013053D"/>
    <w:rsid w:val="0013090E"/>
    <w:rsid w:val="00131AB0"/>
    <w:rsid w:val="00135BA3"/>
    <w:rsid w:val="00137529"/>
    <w:rsid w:val="001401CE"/>
    <w:rsid w:val="001424AC"/>
    <w:rsid w:val="00142945"/>
    <w:rsid w:val="00143B2A"/>
    <w:rsid w:val="00143E11"/>
    <w:rsid w:val="00145E5D"/>
    <w:rsid w:val="0014694E"/>
    <w:rsid w:val="00150153"/>
    <w:rsid w:val="00151290"/>
    <w:rsid w:val="001519E6"/>
    <w:rsid w:val="00153D5B"/>
    <w:rsid w:val="00154A06"/>
    <w:rsid w:val="001556B2"/>
    <w:rsid w:val="0015781D"/>
    <w:rsid w:val="00157D41"/>
    <w:rsid w:val="00161373"/>
    <w:rsid w:val="00162368"/>
    <w:rsid w:val="00162714"/>
    <w:rsid w:val="00162992"/>
    <w:rsid w:val="001641DC"/>
    <w:rsid w:val="001659E2"/>
    <w:rsid w:val="0016748F"/>
    <w:rsid w:val="00167F21"/>
    <w:rsid w:val="00170E37"/>
    <w:rsid w:val="00171385"/>
    <w:rsid w:val="00172D77"/>
    <w:rsid w:val="00174325"/>
    <w:rsid w:val="001748EB"/>
    <w:rsid w:val="001756CC"/>
    <w:rsid w:val="00176A8C"/>
    <w:rsid w:val="00177530"/>
    <w:rsid w:val="001808DF"/>
    <w:rsid w:val="001812CD"/>
    <w:rsid w:val="0018148A"/>
    <w:rsid w:val="00182402"/>
    <w:rsid w:val="00183884"/>
    <w:rsid w:val="00183E88"/>
    <w:rsid w:val="0018462B"/>
    <w:rsid w:val="00184746"/>
    <w:rsid w:val="001848E6"/>
    <w:rsid w:val="00184E19"/>
    <w:rsid w:val="001861CF"/>
    <w:rsid w:val="00187461"/>
    <w:rsid w:val="00191401"/>
    <w:rsid w:val="001915CB"/>
    <w:rsid w:val="0019206C"/>
    <w:rsid w:val="00194968"/>
    <w:rsid w:val="00196E49"/>
    <w:rsid w:val="00197879"/>
    <w:rsid w:val="001A10B3"/>
    <w:rsid w:val="001A1491"/>
    <w:rsid w:val="001A1FF0"/>
    <w:rsid w:val="001A2CB6"/>
    <w:rsid w:val="001A2D37"/>
    <w:rsid w:val="001A4691"/>
    <w:rsid w:val="001A4EE9"/>
    <w:rsid w:val="001A55D5"/>
    <w:rsid w:val="001A6228"/>
    <w:rsid w:val="001A6CF5"/>
    <w:rsid w:val="001A761A"/>
    <w:rsid w:val="001B0474"/>
    <w:rsid w:val="001B37F3"/>
    <w:rsid w:val="001B4EC2"/>
    <w:rsid w:val="001B52E7"/>
    <w:rsid w:val="001B64C8"/>
    <w:rsid w:val="001B6F56"/>
    <w:rsid w:val="001B7938"/>
    <w:rsid w:val="001B7DF4"/>
    <w:rsid w:val="001C0A3F"/>
    <w:rsid w:val="001C1DA0"/>
    <w:rsid w:val="001C2447"/>
    <w:rsid w:val="001C28CE"/>
    <w:rsid w:val="001C2EBB"/>
    <w:rsid w:val="001C4FA0"/>
    <w:rsid w:val="001C75D5"/>
    <w:rsid w:val="001C7CBF"/>
    <w:rsid w:val="001D13B9"/>
    <w:rsid w:val="001D2073"/>
    <w:rsid w:val="001D2A6E"/>
    <w:rsid w:val="001D6688"/>
    <w:rsid w:val="001D7A3B"/>
    <w:rsid w:val="001E2B66"/>
    <w:rsid w:val="001E2C7C"/>
    <w:rsid w:val="001E37C3"/>
    <w:rsid w:val="001E4302"/>
    <w:rsid w:val="001E44EB"/>
    <w:rsid w:val="001E45A3"/>
    <w:rsid w:val="001E500B"/>
    <w:rsid w:val="001E5762"/>
    <w:rsid w:val="001E600A"/>
    <w:rsid w:val="001E7567"/>
    <w:rsid w:val="001F1040"/>
    <w:rsid w:val="001F16BA"/>
    <w:rsid w:val="001F3E2C"/>
    <w:rsid w:val="001F41E1"/>
    <w:rsid w:val="001F43E1"/>
    <w:rsid w:val="0020043C"/>
    <w:rsid w:val="00200477"/>
    <w:rsid w:val="00201301"/>
    <w:rsid w:val="00205C87"/>
    <w:rsid w:val="002070C6"/>
    <w:rsid w:val="00210874"/>
    <w:rsid w:val="002109C9"/>
    <w:rsid w:val="002122C1"/>
    <w:rsid w:val="002147F7"/>
    <w:rsid w:val="002154E6"/>
    <w:rsid w:val="00216E32"/>
    <w:rsid w:val="00217C45"/>
    <w:rsid w:val="00220BBC"/>
    <w:rsid w:val="0022199A"/>
    <w:rsid w:val="00221A9D"/>
    <w:rsid w:val="00222468"/>
    <w:rsid w:val="00223C86"/>
    <w:rsid w:val="00224303"/>
    <w:rsid w:val="0022662D"/>
    <w:rsid w:val="00226751"/>
    <w:rsid w:val="00226DF7"/>
    <w:rsid w:val="002272EC"/>
    <w:rsid w:val="00227CFC"/>
    <w:rsid w:val="00231A85"/>
    <w:rsid w:val="00231C99"/>
    <w:rsid w:val="00233BF9"/>
    <w:rsid w:val="00234201"/>
    <w:rsid w:val="00235F03"/>
    <w:rsid w:val="002416D2"/>
    <w:rsid w:val="00242EDB"/>
    <w:rsid w:val="0024403B"/>
    <w:rsid w:val="00246AE3"/>
    <w:rsid w:val="00250023"/>
    <w:rsid w:val="0025095D"/>
    <w:rsid w:val="00251AAE"/>
    <w:rsid w:val="00252EEF"/>
    <w:rsid w:val="0025337F"/>
    <w:rsid w:val="002539FA"/>
    <w:rsid w:val="00254B02"/>
    <w:rsid w:val="00255B86"/>
    <w:rsid w:val="0025602D"/>
    <w:rsid w:val="002619C8"/>
    <w:rsid w:val="00264432"/>
    <w:rsid w:val="00265C13"/>
    <w:rsid w:val="00266051"/>
    <w:rsid w:val="00266EB5"/>
    <w:rsid w:val="00270206"/>
    <w:rsid w:val="00271921"/>
    <w:rsid w:val="00271F05"/>
    <w:rsid w:val="00275171"/>
    <w:rsid w:val="00276449"/>
    <w:rsid w:val="00277C38"/>
    <w:rsid w:val="0028172E"/>
    <w:rsid w:val="002831FE"/>
    <w:rsid w:val="002836B6"/>
    <w:rsid w:val="002842E4"/>
    <w:rsid w:val="00286DC8"/>
    <w:rsid w:val="002875C9"/>
    <w:rsid w:val="0028796D"/>
    <w:rsid w:val="00290C56"/>
    <w:rsid w:val="00291D5C"/>
    <w:rsid w:val="00292055"/>
    <w:rsid w:val="002941FA"/>
    <w:rsid w:val="00295A7E"/>
    <w:rsid w:val="00297DB1"/>
    <w:rsid w:val="002A0D52"/>
    <w:rsid w:val="002A2749"/>
    <w:rsid w:val="002A680B"/>
    <w:rsid w:val="002A7117"/>
    <w:rsid w:val="002B2275"/>
    <w:rsid w:val="002B3EAB"/>
    <w:rsid w:val="002B5297"/>
    <w:rsid w:val="002B7151"/>
    <w:rsid w:val="002B7CF8"/>
    <w:rsid w:val="002C2660"/>
    <w:rsid w:val="002C35DE"/>
    <w:rsid w:val="002C5DAC"/>
    <w:rsid w:val="002C67E9"/>
    <w:rsid w:val="002C6C1E"/>
    <w:rsid w:val="002C6FAF"/>
    <w:rsid w:val="002D1073"/>
    <w:rsid w:val="002D1212"/>
    <w:rsid w:val="002D1407"/>
    <w:rsid w:val="002D1D8D"/>
    <w:rsid w:val="002D297C"/>
    <w:rsid w:val="002D4504"/>
    <w:rsid w:val="002D63CB"/>
    <w:rsid w:val="002D6567"/>
    <w:rsid w:val="002E0972"/>
    <w:rsid w:val="002E0C81"/>
    <w:rsid w:val="002E12C3"/>
    <w:rsid w:val="002E1666"/>
    <w:rsid w:val="002E202D"/>
    <w:rsid w:val="002E2405"/>
    <w:rsid w:val="002E26D5"/>
    <w:rsid w:val="002E2FED"/>
    <w:rsid w:val="002E4240"/>
    <w:rsid w:val="002E4B08"/>
    <w:rsid w:val="002E51F4"/>
    <w:rsid w:val="002E5432"/>
    <w:rsid w:val="002E5BB6"/>
    <w:rsid w:val="002E63B1"/>
    <w:rsid w:val="002E64C9"/>
    <w:rsid w:val="002E7F4C"/>
    <w:rsid w:val="002F09AB"/>
    <w:rsid w:val="002F0A8F"/>
    <w:rsid w:val="002F0AB6"/>
    <w:rsid w:val="002F0C13"/>
    <w:rsid w:val="002F1814"/>
    <w:rsid w:val="002F1C09"/>
    <w:rsid w:val="002F1CAE"/>
    <w:rsid w:val="002F20EE"/>
    <w:rsid w:val="002F2119"/>
    <w:rsid w:val="002F2156"/>
    <w:rsid w:val="002F41A8"/>
    <w:rsid w:val="002F49DB"/>
    <w:rsid w:val="002F5DD3"/>
    <w:rsid w:val="002F6340"/>
    <w:rsid w:val="002F748F"/>
    <w:rsid w:val="00300197"/>
    <w:rsid w:val="003026F2"/>
    <w:rsid w:val="00303334"/>
    <w:rsid w:val="00306080"/>
    <w:rsid w:val="003069B0"/>
    <w:rsid w:val="00310590"/>
    <w:rsid w:val="00310EAC"/>
    <w:rsid w:val="003129B4"/>
    <w:rsid w:val="00313088"/>
    <w:rsid w:val="003131C3"/>
    <w:rsid w:val="00313682"/>
    <w:rsid w:val="0031466A"/>
    <w:rsid w:val="00315DD1"/>
    <w:rsid w:val="003166CF"/>
    <w:rsid w:val="00322275"/>
    <w:rsid w:val="003232FF"/>
    <w:rsid w:val="00323726"/>
    <w:rsid w:val="00323B4D"/>
    <w:rsid w:val="003260E2"/>
    <w:rsid w:val="003263CF"/>
    <w:rsid w:val="003302F1"/>
    <w:rsid w:val="00331F3C"/>
    <w:rsid w:val="003322C8"/>
    <w:rsid w:val="00333E6F"/>
    <w:rsid w:val="00333F87"/>
    <w:rsid w:val="003340C8"/>
    <w:rsid w:val="00334AD9"/>
    <w:rsid w:val="003358A5"/>
    <w:rsid w:val="003366E0"/>
    <w:rsid w:val="00336D21"/>
    <w:rsid w:val="00341752"/>
    <w:rsid w:val="00341DB5"/>
    <w:rsid w:val="00343901"/>
    <w:rsid w:val="00344838"/>
    <w:rsid w:val="00345DE9"/>
    <w:rsid w:val="00350137"/>
    <w:rsid w:val="003502F3"/>
    <w:rsid w:val="0035451D"/>
    <w:rsid w:val="00355453"/>
    <w:rsid w:val="003555F7"/>
    <w:rsid w:val="00356462"/>
    <w:rsid w:val="003602F5"/>
    <w:rsid w:val="003606B9"/>
    <w:rsid w:val="00364856"/>
    <w:rsid w:val="00366C17"/>
    <w:rsid w:val="00370813"/>
    <w:rsid w:val="003742AF"/>
    <w:rsid w:val="0037432E"/>
    <w:rsid w:val="00374B79"/>
    <w:rsid w:val="0037540D"/>
    <w:rsid w:val="003803C2"/>
    <w:rsid w:val="00380E3D"/>
    <w:rsid w:val="00381D35"/>
    <w:rsid w:val="00385E4D"/>
    <w:rsid w:val="00385E59"/>
    <w:rsid w:val="00385F8C"/>
    <w:rsid w:val="003924E3"/>
    <w:rsid w:val="00394B9A"/>
    <w:rsid w:val="00394FA0"/>
    <w:rsid w:val="0039686A"/>
    <w:rsid w:val="003A064D"/>
    <w:rsid w:val="003A14FA"/>
    <w:rsid w:val="003A27F3"/>
    <w:rsid w:val="003A36BC"/>
    <w:rsid w:val="003A67AE"/>
    <w:rsid w:val="003B0710"/>
    <w:rsid w:val="003B337B"/>
    <w:rsid w:val="003B3885"/>
    <w:rsid w:val="003B40FE"/>
    <w:rsid w:val="003B4C1A"/>
    <w:rsid w:val="003B6102"/>
    <w:rsid w:val="003B6326"/>
    <w:rsid w:val="003B6A4E"/>
    <w:rsid w:val="003B7338"/>
    <w:rsid w:val="003C3F5E"/>
    <w:rsid w:val="003C4727"/>
    <w:rsid w:val="003C6654"/>
    <w:rsid w:val="003D09A5"/>
    <w:rsid w:val="003D0CC3"/>
    <w:rsid w:val="003D0DC1"/>
    <w:rsid w:val="003D14A4"/>
    <w:rsid w:val="003D26F3"/>
    <w:rsid w:val="003D4E6C"/>
    <w:rsid w:val="003D50B1"/>
    <w:rsid w:val="003D5A28"/>
    <w:rsid w:val="003D6656"/>
    <w:rsid w:val="003D68B9"/>
    <w:rsid w:val="003D69D8"/>
    <w:rsid w:val="003E1E8C"/>
    <w:rsid w:val="003E3AB6"/>
    <w:rsid w:val="003E3FA7"/>
    <w:rsid w:val="003E407D"/>
    <w:rsid w:val="003E4AA3"/>
    <w:rsid w:val="003E6099"/>
    <w:rsid w:val="003F017B"/>
    <w:rsid w:val="003F07ED"/>
    <w:rsid w:val="003F103B"/>
    <w:rsid w:val="003F19BD"/>
    <w:rsid w:val="003F6E72"/>
    <w:rsid w:val="003F7C1E"/>
    <w:rsid w:val="003F7ED8"/>
    <w:rsid w:val="0040203F"/>
    <w:rsid w:val="00402570"/>
    <w:rsid w:val="004025AB"/>
    <w:rsid w:val="0040266E"/>
    <w:rsid w:val="00404099"/>
    <w:rsid w:val="0040464B"/>
    <w:rsid w:val="00404A84"/>
    <w:rsid w:val="0041109E"/>
    <w:rsid w:val="00420738"/>
    <w:rsid w:val="004227AE"/>
    <w:rsid w:val="0042318D"/>
    <w:rsid w:val="00424F1F"/>
    <w:rsid w:val="00425691"/>
    <w:rsid w:val="00425B69"/>
    <w:rsid w:val="00426DB0"/>
    <w:rsid w:val="004316F4"/>
    <w:rsid w:val="00431B65"/>
    <w:rsid w:val="00433B60"/>
    <w:rsid w:val="00435822"/>
    <w:rsid w:val="00435AE2"/>
    <w:rsid w:val="004367A7"/>
    <w:rsid w:val="00437079"/>
    <w:rsid w:val="004408E4"/>
    <w:rsid w:val="004413AA"/>
    <w:rsid w:val="00441F13"/>
    <w:rsid w:val="0044201B"/>
    <w:rsid w:val="00445197"/>
    <w:rsid w:val="00446F6C"/>
    <w:rsid w:val="004501EE"/>
    <w:rsid w:val="004513FD"/>
    <w:rsid w:val="00454FC1"/>
    <w:rsid w:val="004562F8"/>
    <w:rsid w:val="00457403"/>
    <w:rsid w:val="00457519"/>
    <w:rsid w:val="00457999"/>
    <w:rsid w:val="004608C1"/>
    <w:rsid w:val="00461902"/>
    <w:rsid w:val="00462186"/>
    <w:rsid w:val="00462D03"/>
    <w:rsid w:val="004666C8"/>
    <w:rsid w:val="00467B83"/>
    <w:rsid w:val="00467CD5"/>
    <w:rsid w:val="0047128D"/>
    <w:rsid w:val="00474CD0"/>
    <w:rsid w:val="00476E25"/>
    <w:rsid w:val="00477B93"/>
    <w:rsid w:val="00477DFD"/>
    <w:rsid w:val="00477E68"/>
    <w:rsid w:val="00484A05"/>
    <w:rsid w:val="00485D5E"/>
    <w:rsid w:val="00485E8D"/>
    <w:rsid w:val="004862AC"/>
    <w:rsid w:val="00486F6F"/>
    <w:rsid w:val="004870F0"/>
    <w:rsid w:val="00490DD9"/>
    <w:rsid w:val="00492461"/>
    <w:rsid w:val="004928AB"/>
    <w:rsid w:val="00492B1F"/>
    <w:rsid w:val="00492EFE"/>
    <w:rsid w:val="00496D6C"/>
    <w:rsid w:val="00497330"/>
    <w:rsid w:val="00497E86"/>
    <w:rsid w:val="004A05DC"/>
    <w:rsid w:val="004A2C8B"/>
    <w:rsid w:val="004A4D47"/>
    <w:rsid w:val="004A6A60"/>
    <w:rsid w:val="004B1B25"/>
    <w:rsid w:val="004C074F"/>
    <w:rsid w:val="004C2609"/>
    <w:rsid w:val="004C327E"/>
    <w:rsid w:val="004C46B2"/>
    <w:rsid w:val="004C4749"/>
    <w:rsid w:val="004C51F6"/>
    <w:rsid w:val="004C578B"/>
    <w:rsid w:val="004C6DC5"/>
    <w:rsid w:val="004C7270"/>
    <w:rsid w:val="004D16C9"/>
    <w:rsid w:val="004D2503"/>
    <w:rsid w:val="004D32E2"/>
    <w:rsid w:val="004D529B"/>
    <w:rsid w:val="004D5F6C"/>
    <w:rsid w:val="004D6257"/>
    <w:rsid w:val="004D74F5"/>
    <w:rsid w:val="004E091F"/>
    <w:rsid w:val="004E2900"/>
    <w:rsid w:val="004E4976"/>
    <w:rsid w:val="004E6C02"/>
    <w:rsid w:val="004E6D09"/>
    <w:rsid w:val="004F1485"/>
    <w:rsid w:val="004F5B31"/>
    <w:rsid w:val="004F6878"/>
    <w:rsid w:val="004F709A"/>
    <w:rsid w:val="004F77EB"/>
    <w:rsid w:val="004F7916"/>
    <w:rsid w:val="00500342"/>
    <w:rsid w:val="0050289C"/>
    <w:rsid w:val="00503B01"/>
    <w:rsid w:val="0050418A"/>
    <w:rsid w:val="005050EF"/>
    <w:rsid w:val="0050661D"/>
    <w:rsid w:val="005068FA"/>
    <w:rsid w:val="00507585"/>
    <w:rsid w:val="005107C6"/>
    <w:rsid w:val="005113C2"/>
    <w:rsid w:val="005115C6"/>
    <w:rsid w:val="00517050"/>
    <w:rsid w:val="00517587"/>
    <w:rsid w:val="00517CEF"/>
    <w:rsid w:val="0052201D"/>
    <w:rsid w:val="00522358"/>
    <w:rsid w:val="00522D0D"/>
    <w:rsid w:val="00523901"/>
    <w:rsid w:val="005257D5"/>
    <w:rsid w:val="00526C30"/>
    <w:rsid w:val="00530219"/>
    <w:rsid w:val="00531C98"/>
    <w:rsid w:val="00531D5B"/>
    <w:rsid w:val="00532A1F"/>
    <w:rsid w:val="0053311D"/>
    <w:rsid w:val="0053491B"/>
    <w:rsid w:val="00534923"/>
    <w:rsid w:val="0053599B"/>
    <w:rsid w:val="00536833"/>
    <w:rsid w:val="005375A8"/>
    <w:rsid w:val="00537EB5"/>
    <w:rsid w:val="00540B50"/>
    <w:rsid w:val="0054355D"/>
    <w:rsid w:val="00544332"/>
    <w:rsid w:val="0054524E"/>
    <w:rsid w:val="00545508"/>
    <w:rsid w:val="005460DD"/>
    <w:rsid w:val="00546C6B"/>
    <w:rsid w:val="00551C31"/>
    <w:rsid w:val="00554263"/>
    <w:rsid w:val="005544D2"/>
    <w:rsid w:val="00555A42"/>
    <w:rsid w:val="00555A67"/>
    <w:rsid w:val="00555B36"/>
    <w:rsid w:val="00562AAD"/>
    <w:rsid w:val="00563669"/>
    <w:rsid w:val="005648FF"/>
    <w:rsid w:val="00573067"/>
    <w:rsid w:val="00573CE5"/>
    <w:rsid w:val="00575045"/>
    <w:rsid w:val="00577C06"/>
    <w:rsid w:val="0058007A"/>
    <w:rsid w:val="005817F0"/>
    <w:rsid w:val="00581D5D"/>
    <w:rsid w:val="00582791"/>
    <w:rsid w:val="0058309E"/>
    <w:rsid w:val="005856C4"/>
    <w:rsid w:val="0058574D"/>
    <w:rsid w:val="005866B2"/>
    <w:rsid w:val="005900A2"/>
    <w:rsid w:val="005915FE"/>
    <w:rsid w:val="00592024"/>
    <w:rsid w:val="005935E4"/>
    <w:rsid w:val="0059391B"/>
    <w:rsid w:val="005957C2"/>
    <w:rsid w:val="00597B80"/>
    <w:rsid w:val="005A0D33"/>
    <w:rsid w:val="005A12B2"/>
    <w:rsid w:val="005A1FAB"/>
    <w:rsid w:val="005A3466"/>
    <w:rsid w:val="005A64D5"/>
    <w:rsid w:val="005A782E"/>
    <w:rsid w:val="005A7DB5"/>
    <w:rsid w:val="005B0D15"/>
    <w:rsid w:val="005B190E"/>
    <w:rsid w:val="005B2D5F"/>
    <w:rsid w:val="005B4017"/>
    <w:rsid w:val="005B5E37"/>
    <w:rsid w:val="005B5F28"/>
    <w:rsid w:val="005B69E2"/>
    <w:rsid w:val="005B7068"/>
    <w:rsid w:val="005B7308"/>
    <w:rsid w:val="005B75D3"/>
    <w:rsid w:val="005C16D9"/>
    <w:rsid w:val="005C18F2"/>
    <w:rsid w:val="005C1A49"/>
    <w:rsid w:val="005C3038"/>
    <w:rsid w:val="005C32BD"/>
    <w:rsid w:val="005C442B"/>
    <w:rsid w:val="005C4653"/>
    <w:rsid w:val="005C5ED6"/>
    <w:rsid w:val="005C671C"/>
    <w:rsid w:val="005C6DEC"/>
    <w:rsid w:val="005D137D"/>
    <w:rsid w:val="005D26E4"/>
    <w:rsid w:val="005D27D1"/>
    <w:rsid w:val="005D3349"/>
    <w:rsid w:val="005D40DE"/>
    <w:rsid w:val="005D6E32"/>
    <w:rsid w:val="005D71AF"/>
    <w:rsid w:val="005E25A3"/>
    <w:rsid w:val="005E3ABC"/>
    <w:rsid w:val="005E4B06"/>
    <w:rsid w:val="005E5516"/>
    <w:rsid w:val="005E5B5B"/>
    <w:rsid w:val="005E6D57"/>
    <w:rsid w:val="005E7810"/>
    <w:rsid w:val="005F0652"/>
    <w:rsid w:val="005F25B2"/>
    <w:rsid w:val="005F3188"/>
    <w:rsid w:val="005F60B1"/>
    <w:rsid w:val="005F7400"/>
    <w:rsid w:val="005F77F9"/>
    <w:rsid w:val="00601652"/>
    <w:rsid w:val="006016FC"/>
    <w:rsid w:val="00601CE6"/>
    <w:rsid w:val="006035DF"/>
    <w:rsid w:val="00604424"/>
    <w:rsid w:val="00605131"/>
    <w:rsid w:val="00606B88"/>
    <w:rsid w:val="006111A6"/>
    <w:rsid w:val="00612751"/>
    <w:rsid w:val="0061322F"/>
    <w:rsid w:val="00614E16"/>
    <w:rsid w:val="00616A86"/>
    <w:rsid w:val="006208AC"/>
    <w:rsid w:val="00620BF5"/>
    <w:rsid w:val="0062246B"/>
    <w:rsid w:val="00622A75"/>
    <w:rsid w:val="00622C82"/>
    <w:rsid w:val="0062403E"/>
    <w:rsid w:val="006254EE"/>
    <w:rsid w:val="00626313"/>
    <w:rsid w:val="0062641A"/>
    <w:rsid w:val="0063061A"/>
    <w:rsid w:val="00630E8C"/>
    <w:rsid w:val="00631B87"/>
    <w:rsid w:val="00633122"/>
    <w:rsid w:val="00633C37"/>
    <w:rsid w:val="006340DD"/>
    <w:rsid w:val="00634705"/>
    <w:rsid w:val="006358E4"/>
    <w:rsid w:val="006375B0"/>
    <w:rsid w:val="00641539"/>
    <w:rsid w:val="006417AF"/>
    <w:rsid w:val="00641BBB"/>
    <w:rsid w:val="00642B88"/>
    <w:rsid w:val="006461A1"/>
    <w:rsid w:val="006533BD"/>
    <w:rsid w:val="00654A13"/>
    <w:rsid w:val="00655238"/>
    <w:rsid w:val="00657145"/>
    <w:rsid w:val="00660BFD"/>
    <w:rsid w:val="00661A2F"/>
    <w:rsid w:val="00661D69"/>
    <w:rsid w:val="006645D5"/>
    <w:rsid w:val="006663FA"/>
    <w:rsid w:val="0066712E"/>
    <w:rsid w:val="00670F00"/>
    <w:rsid w:val="0067193E"/>
    <w:rsid w:val="00673D16"/>
    <w:rsid w:val="00674B88"/>
    <w:rsid w:val="00675201"/>
    <w:rsid w:val="006754A2"/>
    <w:rsid w:val="00680A64"/>
    <w:rsid w:val="00683423"/>
    <w:rsid w:val="006838DE"/>
    <w:rsid w:val="006842EB"/>
    <w:rsid w:val="00684652"/>
    <w:rsid w:val="006854E5"/>
    <w:rsid w:val="006876AA"/>
    <w:rsid w:val="00690256"/>
    <w:rsid w:val="00690596"/>
    <w:rsid w:val="006933BE"/>
    <w:rsid w:val="0069397E"/>
    <w:rsid w:val="00694B4B"/>
    <w:rsid w:val="00694D75"/>
    <w:rsid w:val="006952DE"/>
    <w:rsid w:val="006A1728"/>
    <w:rsid w:val="006A2E6A"/>
    <w:rsid w:val="006A42BA"/>
    <w:rsid w:val="006A5A15"/>
    <w:rsid w:val="006A667D"/>
    <w:rsid w:val="006A6CF7"/>
    <w:rsid w:val="006A6FF6"/>
    <w:rsid w:val="006A7F89"/>
    <w:rsid w:val="006B05A2"/>
    <w:rsid w:val="006B11F3"/>
    <w:rsid w:val="006B1CAA"/>
    <w:rsid w:val="006B220D"/>
    <w:rsid w:val="006B268A"/>
    <w:rsid w:val="006B7199"/>
    <w:rsid w:val="006B7845"/>
    <w:rsid w:val="006C223B"/>
    <w:rsid w:val="006C309A"/>
    <w:rsid w:val="006C434D"/>
    <w:rsid w:val="006C51F6"/>
    <w:rsid w:val="006C630C"/>
    <w:rsid w:val="006C6B01"/>
    <w:rsid w:val="006D108F"/>
    <w:rsid w:val="006D17D6"/>
    <w:rsid w:val="006D1DB9"/>
    <w:rsid w:val="006D2F9C"/>
    <w:rsid w:val="006D6832"/>
    <w:rsid w:val="006E06BD"/>
    <w:rsid w:val="006E10E4"/>
    <w:rsid w:val="006E4714"/>
    <w:rsid w:val="006E49E4"/>
    <w:rsid w:val="006E4FA8"/>
    <w:rsid w:val="006E5453"/>
    <w:rsid w:val="006E61EC"/>
    <w:rsid w:val="006E6644"/>
    <w:rsid w:val="006F2B71"/>
    <w:rsid w:val="006F4764"/>
    <w:rsid w:val="006F690C"/>
    <w:rsid w:val="0070018D"/>
    <w:rsid w:val="00700AF4"/>
    <w:rsid w:val="00705256"/>
    <w:rsid w:val="00705CCD"/>
    <w:rsid w:val="00710F12"/>
    <w:rsid w:val="00712504"/>
    <w:rsid w:val="00712F2B"/>
    <w:rsid w:val="007137BD"/>
    <w:rsid w:val="007145A2"/>
    <w:rsid w:val="00714989"/>
    <w:rsid w:val="007149DD"/>
    <w:rsid w:val="00714B19"/>
    <w:rsid w:val="00715056"/>
    <w:rsid w:val="00716439"/>
    <w:rsid w:val="00716E1B"/>
    <w:rsid w:val="007177BD"/>
    <w:rsid w:val="00722889"/>
    <w:rsid w:val="00723376"/>
    <w:rsid w:val="00724092"/>
    <w:rsid w:val="0072447F"/>
    <w:rsid w:val="00724C31"/>
    <w:rsid w:val="00730A77"/>
    <w:rsid w:val="00731587"/>
    <w:rsid w:val="00733706"/>
    <w:rsid w:val="00734018"/>
    <w:rsid w:val="00734355"/>
    <w:rsid w:val="00735ADE"/>
    <w:rsid w:val="00736529"/>
    <w:rsid w:val="00737B52"/>
    <w:rsid w:val="00740682"/>
    <w:rsid w:val="00742E14"/>
    <w:rsid w:val="00743121"/>
    <w:rsid w:val="00743E84"/>
    <w:rsid w:val="0074438F"/>
    <w:rsid w:val="0074636B"/>
    <w:rsid w:val="007470F9"/>
    <w:rsid w:val="0075065C"/>
    <w:rsid w:val="007528C3"/>
    <w:rsid w:val="00753773"/>
    <w:rsid w:val="00754434"/>
    <w:rsid w:val="00754DDC"/>
    <w:rsid w:val="007555ED"/>
    <w:rsid w:val="00757DBE"/>
    <w:rsid w:val="00761486"/>
    <w:rsid w:val="00761641"/>
    <w:rsid w:val="00761DD2"/>
    <w:rsid w:val="00763BA7"/>
    <w:rsid w:val="00763EA2"/>
    <w:rsid w:val="00766AF3"/>
    <w:rsid w:val="007672C9"/>
    <w:rsid w:val="00767FCB"/>
    <w:rsid w:val="007712B6"/>
    <w:rsid w:val="00771472"/>
    <w:rsid w:val="00773620"/>
    <w:rsid w:val="00775EC4"/>
    <w:rsid w:val="00776ADF"/>
    <w:rsid w:val="0077763C"/>
    <w:rsid w:val="00780F5C"/>
    <w:rsid w:val="0078162F"/>
    <w:rsid w:val="00784768"/>
    <w:rsid w:val="00785A80"/>
    <w:rsid w:val="0078607A"/>
    <w:rsid w:val="00786985"/>
    <w:rsid w:val="00787941"/>
    <w:rsid w:val="00790092"/>
    <w:rsid w:val="007912B5"/>
    <w:rsid w:val="00792164"/>
    <w:rsid w:val="007956AA"/>
    <w:rsid w:val="00795B29"/>
    <w:rsid w:val="0079693D"/>
    <w:rsid w:val="00797DB8"/>
    <w:rsid w:val="007A17A4"/>
    <w:rsid w:val="007A295C"/>
    <w:rsid w:val="007A4B70"/>
    <w:rsid w:val="007A563F"/>
    <w:rsid w:val="007A69FB"/>
    <w:rsid w:val="007A6D61"/>
    <w:rsid w:val="007B01B4"/>
    <w:rsid w:val="007B1408"/>
    <w:rsid w:val="007B243F"/>
    <w:rsid w:val="007B4B93"/>
    <w:rsid w:val="007B6008"/>
    <w:rsid w:val="007B6559"/>
    <w:rsid w:val="007C1BCB"/>
    <w:rsid w:val="007C277F"/>
    <w:rsid w:val="007C719D"/>
    <w:rsid w:val="007C7AF6"/>
    <w:rsid w:val="007C7DF3"/>
    <w:rsid w:val="007D04EF"/>
    <w:rsid w:val="007D0754"/>
    <w:rsid w:val="007D0C67"/>
    <w:rsid w:val="007D3BBD"/>
    <w:rsid w:val="007D4B32"/>
    <w:rsid w:val="007D5DB3"/>
    <w:rsid w:val="007E30D3"/>
    <w:rsid w:val="007E3D36"/>
    <w:rsid w:val="007E50AA"/>
    <w:rsid w:val="007E6653"/>
    <w:rsid w:val="007E6947"/>
    <w:rsid w:val="007E6A4F"/>
    <w:rsid w:val="007E74A9"/>
    <w:rsid w:val="007F55C4"/>
    <w:rsid w:val="007F652B"/>
    <w:rsid w:val="007F7DBC"/>
    <w:rsid w:val="00800147"/>
    <w:rsid w:val="00801240"/>
    <w:rsid w:val="00802658"/>
    <w:rsid w:val="008059F9"/>
    <w:rsid w:val="0081030B"/>
    <w:rsid w:val="008116F5"/>
    <w:rsid w:val="00812B7C"/>
    <w:rsid w:val="00812DDC"/>
    <w:rsid w:val="0081566C"/>
    <w:rsid w:val="00815DC4"/>
    <w:rsid w:val="008210BF"/>
    <w:rsid w:val="00822BF2"/>
    <w:rsid w:val="00822EBA"/>
    <w:rsid w:val="00823147"/>
    <w:rsid w:val="008243AE"/>
    <w:rsid w:val="008249D7"/>
    <w:rsid w:val="00824FDC"/>
    <w:rsid w:val="00825A20"/>
    <w:rsid w:val="00832CE4"/>
    <w:rsid w:val="00833AFF"/>
    <w:rsid w:val="00834760"/>
    <w:rsid w:val="0083695D"/>
    <w:rsid w:val="00836F8A"/>
    <w:rsid w:val="00837E7C"/>
    <w:rsid w:val="00840FFB"/>
    <w:rsid w:val="008423AF"/>
    <w:rsid w:val="008423ED"/>
    <w:rsid w:val="00842CE6"/>
    <w:rsid w:val="00842F5A"/>
    <w:rsid w:val="008431DE"/>
    <w:rsid w:val="008444E3"/>
    <w:rsid w:val="00844FCE"/>
    <w:rsid w:val="008452B1"/>
    <w:rsid w:val="0084571B"/>
    <w:rsid w:val="00850D34"/>
    <w:rsid w:val="008534F5"/>
    <w:rsid w:val="00854D8C"/>
    <w:rsid w:val="00855AB1"/>
    <w:rsid w:val="008564F1"/>
    <w:rsid w:val="00860065"/>
    <w:rsid w:val="00860892"/>
    <w:rsid w:val="00861763"/>
    <w:rsid w:val="00861ED4"/>
    <w:rsid w:val="00861F11"/>
    <w:rsid w:val="0086215B"/>
    <w:rsid w:val="008625DB"/>
    <w:rsid w:val="00862A44"/>
    <w:rsid w:val="008637FD"/>
    <w:rsid w:val="00866312"/>
    <w:rsid w:val="008675F5"/>
    <w:rsid w:val="0087022C"/>
    <w:rsid w:val="0087104A"/>
    <w:rsid w:val="00871B2F"/>
    <w:rsid w:val="00872832"/>
    <w:rsid w:val="00872BDE"/>
    <w:rsid w:val="0087524F"/>
    <w:rsid w:val="00875981"/>
    <w:rsid w:val="00876631"/>
    <w:rsid w:val="00877501"/>
    <w:rsid w:val="00880827"/>
    <w:rsid w:val="00880A61"/>
    <w:rsid w:val="008821C1"/>
    <w:rsid w:val="00883727"/>
    <w:rsid w:val="00883F1A"/>
    <w:rsid w:val="0088614D"/>
    <w:rsid w:val="00887367"/>
    <w:rsid w:val="00890937"/>
    <w:rsid w:val="0089452C"/>
    <w:rsid w:val="00895273"/>
    <w:rsid w:val="00895CB8"/>
    <w:rsid w:val="00896775"/>
    <w:rsid w:val="0089783B"/>
    <w:rsid w:val="008A184E"/>
    <w:rsid w:val="008A30BC"/>
    <w:rsid w:val="008A33BE"/>
    <w:rsid w:val="008B0E15"/>
    <w:rsid w:val="008B311A"/>
    <w:rsid w:val="008B4382"/>
    <w:rsid w:val="008B49CF"/>
    <w:rsid w:val="008B544C"/>
    <w:rsid w:val="008C1E54"/>
    <w:rsid w:val="008C22F1"/>
    <w:rsid w:val="008C5108"/>
    <w:rsid w:val="008D014E"/>
    <w:rsid w:val="008D07BE"/>
    <w:rsid w:val="008D1CA5"/>
    <w:rsid w:val="008D1DD6"/>
    <w:rsid w:val="008D58F4"/>
    <w:rsid w:val="008D6057"/>
    <w:rsid w:val="008D66DA"/>
    <w:rsid w:val="008E3B50"/>
    <w:rsid w:val="008E6824"/>
    <w:rsid w:val="008F1AC2"/>
    <w:rsid w:val="008F22A4"/>
    <w:rsid w:val="008F2B33"/>
    <w:rsid w:val="008F36A8"/>
    <w:rsid w:val="008F60A5"/>
    <w:rsid w:val="008F6898"/>
    <w:rsid w:val="008F74BF"/>
    <w:rsid w:val="00901212"/>
    <w:rsid w:val="00901AF8"/>
    <w:rsid w:val="00902B7E"/>
    <w:rsid w:val="00906287"/>
    <w:rsid w:val="009066F3"/>
    <w:rsid w:val="009121D8"/>
    <w:rsid w:val="009123D1"/>
    <w:rsid w:val="009161F1"/>
    <w:rsid w:val="00920BDD"/>
    <w:rsid w:val="00922D50"/>
    <w:rsid w:val="0092342F"/>
    <w:rsid w:val="00923823"/>
    <w:rsid w:val="00927099"/>
    <w:rsid w:val="009311A2"/>
    <w:rsid w:val="00931BF6"/>
    <w:rsid w:val="0093210E"/>
    <w:rsid w:val="00941083"/>
    <w:rsid w:val="009410F1"/>
    <w:rsid w:val="0094147B"/>
    <w:rsid w:val="00942AEB"/>
    <w:rsid w:val="00945354"/>
    <w:rsid w:val="00946886"/>
    <w:rsid w:val="00947B4C"/>
    <w:rsid w:val="009533B0"/>
    <w:rsid w:val="00954371"/>
    <w:rsid w:val="00956E75"/>
    <w:rsid w:val="009608E3"/>
    <w:rsid w:val="0096186D"/>
    <w:rsid w:val="00962E34"/>
    <w:rsid w:val="00964CE4"/>
    <w:rsid w:val="00965637"/>
    <w:rsid w:val="00966494"/>
    <w:rsid w:val="00966F59"/>
    <w:rsid w:val="00967182"/>
    <w:rsid w:val="00967360"/>
    <w:rsid w:val="00971322"/>
    <w:rsid w:val="00974BF9"/>
    <w:rsid w:val="00975BC9"/>
    <w:rsid w:val="00976C18"/>
    <w:rsid w:val="0097799A"/>
    <w:rsid w:val="00980191"/>
    <w:rsid w:val="00980C57"/>
    <w:rsid w:val="00980EE3"/>
    <w:rsid w:val="009812E2"/>
    <w:rsid w:val="009838DF"/>
    <w:rsid w:val="009903CC"/>
    <w:rsid w:val="009924E6"/>
    <w:rsid w:val="009943CF"/>
    <w:rsid w:val="009944C0"/>
    <w:rsid w:val="009969F3"/>
    <w:rsid w:val="009974DB"/>
    <w:rsid w:val="0099772A"/>
    <w:rsid w:val="009A0A94"/>
    <w:rsid w:val="009A20BF"/>
    <w:rsid w:val="009B10BA"/>
    <w:rsid w:val="009B2115"/>
    <w:rsid w:val="009B47DD"/>
    <w:rsid w:val="009B5576"/>
    <w:rsid w:val="009B6B65"/>
    <w:rsid w:val="009B6D58"/>
    <w:rsid w:val="009C1989"/>
    <w:rsid w:val="009C1D94"/>
    <w:rsid w:val="009C3954"/>
    <w:rsid w:val="009C41D0"/>
    <w:rsid w:val="009C5764"/>
    <w:rsid w:val="009C59A9"/>
    <w:rsid w:val="009C6099"/>
    <w:rsid w:val="009C61B5"/>
    <w:rsid w:val="009C659E"/>
    <w:rsid w:val="009D095A"/>
    <w:rsid w:val="009D1E52"/>
    <w:rsid w:val="009D1E7C"/>
    <w:rsid w:val="009D2233"/>
    <w:rsid w:val="009D280B"/>
    <w:rsid w:val="009D3504"/>
    <w:rsid w:val="009D4AE8"/>
    <w:rsid w:val="009D4F27"/>
    <w:rsid w:val="009D7132"/>
    <w:rsid w:val="009D74EB"/>
    <w:rsid w:val="009E2149"/>
    <w:rsid w:val="009E28CE"/>
    <w:rsid w:val="009E3D0C"/>
    <w:rsid w:val="009E5188"/>
    <w:rsid w:val="009E7AB6"/>
    <w:rsid w:val="009F07B3"/>
    <w:rsid w:val="009F2B6C"/>
    <w:rsid w:val="009F3415"/>
    <w:rsid w:val="009F3618"/>
    <w:rsid w:val="009F38C7"/>
    <w:rsid w:val="009F391A"/>
    <w:rsid w:val="009F5963"/>
    <w:rsid w:val="009F79E2"/>
    <w:rsid w:val="00A012DB"/>
    <w:rsid w:val="00A015E4"/>
    <w:rsid w:val="00A01E22"/>
    <w:rsid w:val="00A02735"/>
    <w:rsid w:val="00A0311B"/>
    <w:rsid w:val="00A03F84"/>
    <w:rsid w:val="00A05AD5"/>
    <w:rsid w:val="00A0731A"/>
    <w:rsid w:val="00A07467"/>
    <w:rsid w:val="00A11E21"/>
    <w:rsid w:val="00A11F87"/>
    <w:rsid w:val="00A13E4D"/>
    <w:rsid w:val="00A1794A"/>
    <w:rsid w:val="00A21A54"/>
    <w:rsid w:val="00A21FFD"/>
    <w:rsid w:val="00A23792"/>
    <w:rsid w:val="00A26BAC"/>
    <w:rsid w:val="00A276E7"/>
    <w:rsid w:val="00A30053"/>
    <w:rsid w:val="00A30719"/>
    <w:rsid w:val="00A30F81"/>
    <w:rsid w:val="00A33792"/>
    <w:rsid w:val="00A33BEE"/>
    <w:rsid w:val="00A3508D"/>
    <w:rsid w:val="00A35A61"/>
    <w:rsid w:val="00A36ACB"/>
    <w:rsid w:val="00A36B0C"/>
    <w:rsid w:val="00A36F97"/>
    <w:rsid w:val="00A404F5"/>
    <w:rsid w:val="00A41199"/>
    <w:rsid w:val="00A43282"/>
    <w:rsid w:val="00A4399F"/>
    <w:rsid w:val="00A4680D"/>
    <w:rsid w:val="00A468E8"/>
    <w:rsid w:val="00A51095"/>
    <w:rsid w:val="00A52A5B"/>
    <w:rsid w:val="00A54354"/>
    <w:rsid w:val="00A55637"/>
    <w:rsid w:val="00A61F00"/>
    <w:rsid w:val="00A634AB"/>
    <w:rsid w:val="00A639E2"/>
    <w:rsid w:val="00A65A8C"/>
    <w:rsid w:val="00A669CB"/>
    <w:rsid w:val="00A700B5"/>
    <w:rsid w:val="00A70430"/>
    <w:rsid w:val="00A7329E"/>
    <w:rsid w:val="00A742BC"/>
    <w:rsid w:val="00A7461D"/>
    <w:rsid w:val="00A75DAD"/>
    <w:rsid w:val="00A764CD"/>
    <w:rsid w:val="00A76EC7"/>
    <w:rsid w:val="00A772FD"/>
    <w:rsid w:val="00A777F4"/>
    <w:rsid w:val="00A81408"/>
    <w:rsid w:val="00A84E7E"/>
    <w:rsid w:val="00A856E4"/>
    <w:rsid w:val="00A85FD0"/>
    <w:rsid w:val="00A86D12"/>
    <w:rsid w:val="00A8720E"/>
    <w:rsid w:val="00A91452"/>
    <w:rsid w:val="00A91C4D"/>
    <w:rsid w:val="00A92A45"/>
    <w:rsid w:val="00A93FEC"/>
    <w:rsid w:val="00A957F2"/>
    <w:rsid w:val="00A96565"/>
    <w:rsid w:val="00AA04AB"/>
    <w:rsid w:val="00AA15A9"/>
    <w:rsid w:val="00AA1AA3"/>
    <w:rsid w:val="00AA2D01"/>
    <w:rsid w:val="00AA4B52"/>
    <w:rsid w:val="00AA4F20"/>
    <w:rsid w:val="00AA5C2E"/>
    <w:rsid w:val="00AA658A"/>
    <w:rsid w:val="00AA720F"/>
    <w:rsid w:val="00AA72F3"/>
    <w:rsid w:val="00AA7C62"/>
    <w:rsid w:val="00AB0E0C"/>
    <w:rsid w:val="00AB1711"/>
    <w:rsid w:val="00AB1CBB"/>
    <w:rsid w:val="00AB4768"/>
    <w:rsid w:val="00AB7379"/>
    <w:rsid w:val="00AC155F"/>
    <w:rsid w:val="00AC27EF"/>
    <w:rsid w:val="00AC5FC9"/>
    <w:rsid w:val="00AC7318"/>
    <w:rsid w:val="00AC7A48"/>
    <w:rsid w:val="00AD1B28"/>
    <w:rsid w:val="00AD1D22"/>
    <w:rsid w:val="00AD1EF7"/>
    <w:rsid w:val="00AD3321"/>
    <w:rsid w:val="00AD3CA9"/>
    <w:rsid w:val="00AD3D96"/>
    <w:rsid w:val="00AD489D"/>
    <w:rsid w:val="00AD526F"/>
    <w:rsid w:val="00AE17C9"/>
    <w:rsid w:val="00AE2DAA"/>
    <w:rsid w:val="00AE2DE0"/>
    <w:rsid w:val="00AE5048"/>
    <w:rsid w:val="00AE5075"/>
    <w:rsid w:val="00AE63EF"/>
    <w:rsid w:val="00AF1A0C"/>
    <w:rsid w:val="00AF1BE1"/>
    <w:rsid w:val="00AF2479"/>
    <w:rsid w:val="00AF30BA"/>
    <w:rsid w:val="00AF7C0D"/>
    <w:rsid w:val="00B00908"/>
    <w:rsid w:val="00B0152F"/>
    <w:rsid w:val="00B016E6"/>
    <w:rsid w:val="00B01705"/>
    <w:rsid w:val="00B02FB0"/>
    <w:rsid w:val="00B030EF"/>
    <w:rsid w:val="00B05741"/>
    <w:rsid w:val="00B057D3"/>
    <w:rsid w:val="00B05DC6"/>
    <w:rsid w:val="00B06648"/>
    <w:rsid w:val="00B115AB"/>
    <w:rsid w:val="00B121FB"/>
    <w:rsid w:val="00B12795"/>
    <w:rsid w:val="00B13F9A"/>
    <w:rsid w:val="00B14396"/>
    <w:rsid w:val="00B15215"/>
    <w:rsid w:val="00B152EA"/>
    <w:rsid w:val="00B15DB7"/>
    <w:rsid w:val="00B16ADF"/>
    <w:rsid w:val="00B17336"/>
    <w:rsid w:val="00B1739A"/>
    <w:rsid w:val="00B17633"/>
    <w:rsid w:val="00B17ADC"/>
    <w:rsid w:val="00B21C7E"/>
    <w:rsid w:val="00B2212F"/>
    <w:rsid w:val="00B229C0"/>
    <w:rsid w:val="00B22DD7"/>
    <w:rsid w:val="00B24170"/>
    <w:rsid w:val="00B27D9C"/>
    <w:rsid w:val="00B3116B"/>
    <w:rsid w:val="00B31DD3"/>
    <w:rsid w:val="00B31EBB"/>
    <w:rsid w:val="00B324AB"/>
    <w:rsid w:val="00B33C22"/>
    <w:rsid w:val="00B35340"/>
    <w:rsid w:val="00B36A9F"/>
    <w:rsid w:val="00B375A1"/>
    <w:rsid w:val="00B41994"/>
    <w:rsid w:val="00B44A06"/>
    <w:rsid w:val="00B45C85"/>
    <w:rsid w:val="00B46039"/>
    <w:rsid w:val="00B4640C"/>
    <w:rsid w:val="00B464DC"/>
    <w:rsid w:val="00B47B5C"/>
    <w:rsid w:val="00B47ED4"/>
    <w:rsid w:val="00B50ECC"/>
    <w:rsid w:val="00B510EE"/>
    <w:rsid w:val="00B51E2F"/>
    <w:rsid w:val="00B53282"/>
    <w:rsid w:val="00B53847"/>
    <w:rsid w:val="00B53F6B"/>
    <w:rsid w:val="00B54787"/>
    <w:rsid w:val="00B57C7C"/>
    <w:rsid w:val="00B60AC8"/>
    <w:rsid w:val="00B60DBF"/>
    <w:rsid w:val="00B61EF9"/>
    <w:rsid w:val="00B6730E"/>
    <w:rsid w:val="00B67ED4"/>
    <w:rsid w:val="00B6874E"/>
    <w:rsid w:val="00B6AF8D"/>
    <w:rsid w:val="00B715C2"/>
    <w:rsid w:val="00B716F9"/>
    <w:rsid w:val="00B71764"/>
    <w:rsid w:val="00B7219E"/>
    <w:rsid w:val="00B733EE"/>
    <w:rsid w:val="00B753B3"/>
    <w:rsid w:val="00B7658D"/>
    <w:rsid w:val="00B76CC8"/>
    <w:rsid w:val="00B77001"/>
    <w:rsid w:val="00B83CD5"/>
    <w:rsid w:val="00B84383"/>
    <w:rsid w:val="00B84526"/>
    <w:rsid w:val="00B847BB"/>
    <w:rsid w:val="00B84873"/>
    <w:rsid w:val="00B859E5"/>
    <w:rsid w:val="00B86FA8"/>
    <w:rsid w:val="00B9159F"/>
    <w:rsid w:val="00B92269"/>
    <w:rsid w:val="00B939EA"/>
    <w:rsid w:val="00B95353"/>
    <w:rsid w:val="00B954BA"/>
    <w:rsid w:val="00B96104"/>
    <w:rsid w:val="00B96B62"/>
    <w:rsid w:val="00B96F82"/>
    <w:rsid w:val="00B97743"/>
    <w:rsid w:val="00BA3031"/>
    <w:rsid w:val="00BA3FF1"/>
    <w:rsid w:val="00BA4273"/>
    <w:rsid w:val="00BA5D26"/>
    <w:rsid w:val="00BB0E63"/>
    <w:rsid w:val="00BB1006"/>
    <w:rsid w:val="00BB15CF"/>
    <w:rsid w:val="00BB1B3B"/>
    <w:rsid w:val="00BB3972"/>
    <w:rsid w:val="00BC1A92"/>
    <w:rsid w:val="00BC3309"/>
    <w:rsid w:val="00BC415D"/>
    <w:rsid w:val="00BC6850"/>
    <w:rsid w:val="00BC7A00"/>
    <w:rsid w:val="00BC7B66"/>
    <w:rsid w:val="00BD0E8D"/>
    <w:rsid w:val="00BD1ED1"/>
    <w:rsid w:val="00BD3D6B"/>
    <w:rsid w:val="00BE2E69"/>
    <w:rsid w:val="00BE32DD"/>
    <w:rsid w:val="00BE4FDB"/>
    <w:rsid w:val="00BE6787"/>
    <w:rsid w:val="00BE7AC2"/>
    <w:rsid w:val="00BE7BB1"/>
    <w:rsid w:val="00BF0E28"/>
    <w:rsid w:val="00BF245C"/>
    <w:rsid w:val="00BF3581"/>
    <w:rsid w:val="00BF4D0B"/>
    <w:rsid w:val="00BF53B7"/>
    <w:rsid w:val="00BF5712"/>
    <w:rsid w:val="00BF59DA"/>
    <w:rsid w:val="00C011F7"/>
    <w:rsid w:val="00C01565"/>
    <w:rsid w:val="00C03E41"/>
    <w:rsid w:val="00C050EA"/>
    <w:rsid w:val="00C05380"/>
    <w:rsid w:val="00C05B01"/>
    <w:rsid w:val="00C060FA"/>
    <w:rsid w:val="00C07853"/>
    <w:rsid w:val="00C07A20"/>
    <w:rsid w:val="00C1129D"/>
    <w:rsid w:val="00C1179A"/>
    <w:rsid w:val="00C135B9"/>
    <w:rsid w:val="00C1409C"/>
    <w:rsid w:val="00C16D2D"/>
    <w:rsid w:val="00C17242"/>
    <w:rsid w:val="00C201BA"/>
    <w:rsid w:val="00C21018"/>
    <w:rsid w:val="00C21987"/>
    <w:rsid w:val="00C21C31"/>
    <w:rsid w:val="00C23C00"/>
    <w:rsid w:val="00C24005"/>
    <w:rsid w:val="00C24C53"/>
    <w:rsid w:val="00C2513C"/>
    <w:rsid w:val="00C267C0"/>
    <w:rsid w:val="00C3073A"/>
    <w:rsid w:val="00C3126A"/>
    <w:rsid w:val="00C33CF8"/>
    <w:rsid w:val="00C33DBD"/>
    <w:rsid w:val="00C3432D"/>
    <w:rsid w:val="00C35650"/>
    <w:rsid w:val="00C3667E"/>
    <w:rsid w:val="00C3737C"/>
    <w:rsid w:val="00C4013E"/>
    <w:rsid w:val="00C41CF9"/>
    <w:rsid w:val="00C42B01"/>
    <w:rsid w:val="00C42B77"/>
    <w:rsid w:val="00C431AD"/>
    <w:rsid w:val="00C43D20"/>
    <w:rsid w:val="00C44F64"/>
    <w:rsid w:val="00C45D7A"/>
    <w:rsid w:val="00C46F1F"/>
    <w:rsid w:val="00C4759E"/>
    <w:rsid w:val="00C50FC1"/>
    <w:rsid w:val="00C51436"/>
    <w:rsid w:val="00C537E6"/>
    <w:rsid w:val="00C5490B"/>
    <w:rsid w:val="00C5568C"/>
    <w:rsid w:val="00C559C9"/>
    <w:rsid w:val="00C56BA7"/>
    <w:rsid w:val="00C56F05"/>
    <w:rsid w:val="00C6189D"/>
    <w:rsid w:val="00C61C82"/>
    <w:rsid w:val="00C62299"/>
    <w:rsid w:val="00C6320A"/>
    <w:rsid w:val="00C63DAD"/>
    <w:rsid w:val="00C6677B"/>
    <w:rsid w:val="00C66D98"/>
    <w:rsid w:val="00C70775"/>
    <w:rsid w:val="00C70933"/>
    <w:rsid w:val="00C70ED1"/>
    <w:rsid w:val="00C71410"/>
    <w:rsid w:val="00C719B2"/>
    <w:rsid w:val="00C72453"/>
    <w:rsid w:val="00C75133"/>
    <w:rsid w:val="00C76D7F"/>
    <w:rsid w:val="00C7702B"/>
    <w:rsid w:val="00C801AC"/>
    <w:rsid w:val="00C80712"/>
    <w:rsid w:val="00C80937"/>
    <w:rsid w:val="00C8134B"/>
    <w:rsid w:val="00C82382"/>
    <w:rsid w:val="00C832F3"/>
    <w:rsid w:val="00C83FAA"/>
    <w:rsid w:val="00C8427B"/>
    <w:rsid w:val="00C85E40"/>
    <w:rsid w:val="00C87A83"/>
    <w:rsid w:val="00C91AF6"/>
    <w:rsid w:val="00C94566"/>
    <w:rsid w:val="00C95186"/>
    <w:rsid w:val="00C95EF4"/>
    <w:rsid w:val="00CA19C1"/>
    <w:rsid w:val="00CA2F25"/>
    <w:rsid w:val="00CA3357"/>
    <w:rsid w:val="00CA4F6D"/>
    <w:rsid w:val="00CA594E"/>
    <w:rsid w:val="00CA6117"/>
    <w:rsid w:val="00CB0B99"/>
    <w:rsid w:val="00CB1D0F"/>
    <w:rsid w:val="00CB2910"/>
    <w:rsid w:val="00CB3524"/>
    <w:rsid w:val="00CB5171"/>
    <w:rsid w:val="00CB67AA"/>
    <w:rsid w:val="00CB7D83"/>
    <w:rsid w:val="00CC2227"/>
    <w:rsid w:val="00CC50A8"/>
    <w:rsid w:val="00CC5748"/>
    <w:rsid w:val="00CC5A66"/>
    <w:rsid w:val="00CC68B5"/>
    <w:rsid w:val="00CD0948"/>
    <w:rsid w:val="00CD1D97"/>
    <w:rsid w:val="00CD20F9"/>
    <w:rsid w:val="00CD3719"/>
    <w:rsid w:val="00CD3CF9"/>
    <w:rsid w:val="00CD43F8"/>
    <w:rsid w:val="00CD460F"/>
    <w:rsid w:val="00CD49A8"/>
    <w:rsid w:val="00CD549C"/>
    <w:rsid w:val="00CD5F60"/>
    <w:rsid w:val="00CD69CC"/>
    <w:rsid w:val="00CD6C22"/>
    <w:rsid w:val="00CD7A9D"/>
    <w:rsid w:val="00CE0F16"/>
    <w:rsid w:val="00CE1025"/>
    <w:rsid w:val="00CE3167"/>
    <w:rsid w:val="00CE6F16"/>
    <w:rsid w:val="00CF051D"/>
    <w:rsid w:val="00CF08AC"/>
    <w:rsid w:val="00CF15C4"/>
    <w:rsid w:val="00CF1687"/>
    <w:rsid w:val="00CF1F4F"/>
    <w:rsid w:val="00CF2520"/>
    <w:rsid w:val="00CF3AE0"/>
    <w:rsid w:val="00CF519A"/>
    <w:rsid w:val="00CF6A17"/>
    <w:rsid w:val="00CF78E8"/>
    <w:rsid w:val="00D01C86"/>
    <w:rsid w:val="00D067A6"/>
    <w:rsid w:val="00D102F6"/>
    <w:rsid w:val="00D10C18"/>
    <w:rsid w:val="00D124FE"/>
    <w:rsid w:val="00D128B1"/>
    <w:rsid w:val="00D12ACB"/>
    <w:rsid w:val="00D12B06"/>
    <w:rsid w:val="00D154D9"/>
    <w:rsid w:val="00D16B48"/>
    <w:rsid w:val="00D219E7"/>
    <w:rsid w:val="00D21DCE"/>
    <w:rsid w:val="00D306C9"/>
    <w:rsid w:val="00D30A2B"/>
    <w:rsid w:val="00D30BC8"/>
    <w:rsid w:val="00D31A20"/>
    <w:rsid w:val="00D372C5"/>
    <w:rsid w:val="00D4483C"/>
    <w:rsid w:val="00D45D5E"/>
    <w:rsid w:val="00D46122"/>
    <w:rsid w:val="00D500F3"/>
    <w:rsid w:val="00D5183E"/>
    <w:rsid w:val="00D528EB"/>
    <w:rsid w:val="00D536D5"/>
    <w:rsid w:val="00D53EE5"/>
    <w:rsid w:val="00D54406"/>
    <w:rsid w:val="00D54B79"/>
    <w:rsid w:val="00D55823"/>
    <w:rsid w:val="00D572D6"/>
    <w:rsid w:val="00D5749D"/>
    <w:rsid w:val="00D603D4"/>
    <w:rsid w:val="00D61166"/>
    <w:rsid w:val="00D62658"/>
    <w:rsid w:val="00D6303E"/>
    <w:rsid w:val="00D63BBB"/>
    <w:rsid w:val="00D647B7"/>
    <w:rsid w:val="00D65505"/>
    <w:rsid w:val="00D66BE7"/>
    <w:rsid w:val="00D67A2B"/>
    <w:rsid w:val="00D716A6"/>
    <w:rsid w:val="00D740B8"/>
    <w:rsid w:val="00D745FA"/>
    <w:rsid w:val="00D75BCD"/>
    <w:rsid w:val="00D7669B"/>
    <w:rsid w:val="00D81EE0"/>
    <w:rsid w:val="00D81F28"/>
    <w:rsid w:val="00D826F4"/>
    <w:rsid w:val="00D85628"/>
    <w:rsid w:val="00D8691A"/>
    <w:rsid w:val="00D87092"/>
    <w:rsid w:val="00D90812"/>
    <w:rsid w:val="00D911D1"/>
    <w:rsid w:val="00D93483"/>
    <w:rsid w:val="00D95C78"/>
    <w:rsid w:val="00D95CBA"/>
    <w:rsid w:val="00D96539"/>
    <w:rsid w:val="00D97487"/>
    <w:rsid w:val="00DA0A46"/>
    <w:rsid w:val="00DA6079"/>
    <w:rsid w:val="00DA64E5"/>
    <w:rsid w:val="00DA73D9"/>
    <w:rsid w:val="00DA7C79"/>
    <w:rsid w:val="00DA7FBD"/>
    <w:rsid w:val="00DB275E"/>
    <w:rsid w:val="00DB28B2"/>
    <w:rsid w:val="00DB29B5"/>
    <w:rsid w:val="00DB2C3F"/>
    <w:rsid w:val="00DB3758"/>
    <w:rsid w:val="00DB5144"/>
    <w:rsid w:val="00DB66B4"/>
    <w:rsid w:val="00DC08C8"/>
    <w:rsid w:val="00DC0AF0"/>
    <w:rsid w:val="00DC25BF"/>
    <w:rsid w:val="00DC3D42"/>
    <w:rsid w:val="00DC6954"/>
    <w:rsid w:val="00DD0AF9"/>
    <w:rsid w:val="00DD33C7"/>
    <w:rsid w:val="00DD53C4"/>
    <w:rsid w:val="00DD572B"/>
    <w:rsid w:val="00DD66AE"/>
    <w:rsid w:val="00DE0151"/>
    <w:rsid w:val="00DE034A"/>
    <w:rsid w:val="00DE36EA"/>
    <w:rsid w:val="00DE457D"/>
    <w:rsid w:val="00DE5E86"/>
    <w:rsid w:val="00DE5F10"/>
    <w:rsid w:val="00DE605C"/>
    <w:rsid w:val="00DF1905"/>
    <w:rsid w:val="00DF2E9C"/>
    <w:rsid w:val="00DF45E0"/>
    <w:rsid w:val="00DF4857"/>
    <w:rsid w:val="00DF4B52"/>
    <w:rsid w:val="00DF7157"/>
    <w:rsid w:val="00E00203"/>
    <w:rsid w:val="00E00436"/>
    <w:rsid w:val="00E0240E"/>
    <w:rsid w:val="00E02624"/>
    <w:rsid w:val="00E0443D"/>
    <w:rsid w:val="00E06645"/>
    <w:rsid w:val="00E06CD6"/>
    <w:rsid w:val="00E13249"/>
    <w:rsid w:val="00E135D4"/>
    <w:rsid w:val="00E15443"/>
    <w:rsid w:val="00E15DFB"/>
    <w:rsid w:val="00E17CFB"/>
    <w:rsid w:val="00E21310"/>
    <w:rsid w:val="00E21958"/>
    <w:rsid w:val="00E222CE"/>
    <w:rsid w:val="00E24E9A"/>
    <w:rsid w:val="00E25248"/>
    <w:rsid w:val="00E26592"/>
    <w:rsid w:val="00E2673A"/>
    <w:rsid w:val="00E272DB"/>
    <w:rsid w:val="00E27CF6"/>
    <w:rsid w:val="00E30689"/>
    <w:rsid w:val="00E324B1"/>
    <w:rsid w:val="00E32FF1"/>
    <w:rsid w:val="00E33E5A"/>
    <w:rsid w:val="00E36927"/>
    <w:rsid w:val="00E3766A"/>
    <w:rsid w:val="00E41E3C"/>
    <w:rsid w:val="00E42056"/>
    <w:rsid w:val="00E44318"/>
    <w:rsid w:val="00E4470E"/>
    <w:rsid w:val="00E463B3"/>
    <w:rsid w:val="00E46EE6"/>
    <w:rsid w:val="00E53353"/>
    <w:rsid w:val="00E54B21"/>
    <w:rsid w:val="00E56752"/>
    <w:rsid w:val="00E57FC0"/>
    <w:rsid w:val="00E606E6"/>
    <w:rsid w:val="00E63D3A"/>
    <w:rsid w:val="00E6406C"/>
    <w:rsid w:val="00E64FFD"/>
    <w:rsid w:val="00E65639"/>
    <w:rsid w:val="00E66A7F"/>
    <w:rsid w:val="00E67128"/>
    <w:rsid w:val="00E715DF"/>
    <w:rsid w:val="00E731CF"/>
    <w:rsid w:val="00E73586"/>
    <w:rsid w:val="00E736BB"/>
    <w:rsid w:val="00E736C7"/>
    <w:rsid w:val="00E74685"/>
    <w:rsid w:val="00E7519A"/>
    <w:rsid w:val="00E75D2E"/>
    <w:rsid w:val="00E761E7"/>
    <w:rsid w:val="00E8102D"/>
    <w:rsid w:val="00E81688"/>
    <w:rsid w:val="00E823D9"/>
    <w:rsid w:val="00E8270B"/>
    <w:rsid w:val="00E83A30"/>
    <w:rsid w:val="00E83CE4"/>
    <w:rsid w:val="00E85591"/>
    <w:rsid w:val="00E861AC"/>
    <w:rsid w:val="00E902DB"/>
    <w:rsid w:val="00E90FBF"/>
    <w:rsid w:val="00E91B9C"/>
    <w:rsid w:val="00E91C9A"/>
    <w:rsid w:val="00E92C7A"/>
    <w:rsid w:val="00E96492"/>
    <w:rsid w:val="00EA0111"/>
    <w:rsid w:val="00EA1DAB"/>
    <w:rsid w:val="00EA1F5B"/>
    <w:rsid w:val="00EA41DB"/>
    <w:rsid w:val="00EA4AC5"/>
    <w:rsid w:val="00EA60CE"/>
    <w:rsid w:val="00EA6C8E"/>
    <w:rsid w:val="00EB1A4F"/>
    <w:rsid w:val="00EB2A4F"/>
    <w:rsid w:val="00EB4BD6"/>
    <w:rsid w:val="00EB67B5"/>
    <w:rsid w:val="00EB6A8F"/>
    <w:rsid w:val="00EB7CAD"/>
    <w:rsid w:val="00EC0D33"/>
    <w:rsid w:val="00EC1534"/>
    <w:rsid w:val="00EC16CE"/>
    <w:rsid w:val="00EC1E7F"/>
    <w:rsid w:val="00EC20F8"/>
    <w:rsid w:val="00EC2997"/>
    <w:rsid w:val="00EC36D3"/>
    <w:rsid w:val="00EC389B"/>
    <w:rsid w:val="00EC41D3"/>
    <w:rsid w:val="00EC4313"/>
    <w:rsid w:val="00EC5135"/>
    <w:rsid w:val="00EC7737"/>
    <w:rsid w:val="00ED062B"/>
    <w:rsid w:val="00ED11E7"/>
    <w:rsid w:val="00ED164D"/>
    <w:rsid w:val="00ED1D00"/>
    <w:rsid w:val="00ED2854"/>
    <w:rsid w:val="00ED63E9"/>
    <w:rsid w:val="00EE37EB"/>
    <w:rsid w:val="00EE71A1"/>
    <w:rsid w:val="00EE7ADB"/>
    <w:rsid w:val="00EF202C"/>
    <w:rsid w:val="00EF2799"/>
    <w:rsid w:val="00EF364F"/>
    <w:rsid w:val="00EF4030"/>
    <w:rsid w:val="00EF502B"/>
    <w:rsid w:val="00EF7094"/>
    <w:rsid w:val="00F0124B"/>
    <w:rsid w:val="00F0248A"/>
    <w:rsid w:val="00F03866"/>
    <w:rsid w:val="00F04BFB"/>
    <w:rsid w:val="00F0676B"/>
    <w:rsid w:val="00F07DF6"/>
    <w:rsid w:val="00F10723"/>
    <w:rsid w:val="00F10AA2"/>
    <w:rsid w:val="00F114BF"/>
    <w:rsid w:val="00F13BCD"/>
    <w:rsid w:val="00F14FDC"/>
    <w:rsid w:val="00F158B4"/>
    <w:rsid w:val="00F15A7A"/>
    <w:rsid w:val="00F16F63"/>
    <w:rsid w:val="00F17C55"/>
    <w:rsid w:val="00F20ACC"/>
    <w:rsid w:val="00F25BB6"/>
    <w:rsid w:val="00F27F1A"/>
    <w:rsid w:val="00F3281C"/>
    <w:rsid w:val="00F3507D"/>
    <w:rsid w:val="00F35785"/>
    <w:rsid w:val="00F400DE"/>
    <w:rsid w:val="00F419EF"/>
    <w:rsid w:val="00F41F06"/>
    <w:rsid w:val="00F4238C"/>
    <w:rsid w:val="00F43252"/>
    <w:rsid w:val="00F43675"/>
    <w:rsid w:val="00F43E14"/>
    <w:rsid w:val="00F44445"/>
    <w:rsid w:val="00F47461"/>
    <w:rsid w:val="00F531F7"/>
    <w:rsid w:val="00F532CC"/>
    <w:rsid w:val="00F54FB4"/>
    <w:rsid w:val="00F572D2"/>
    <w:rsid w:val="00F5736D"/>
    <w:rsid w:val="00F57622"/>
    <w:rsid w:val="00F60EF3"/>
    <w:rsid w:val="00F63A7D"/>
    <w:rsid w:val="00F64C3D"/>
    <w:rsid w:val="00F64DE1"/>
    <w:rsid w:val="00F64E13"/>
    <w:rsid w:val="00F65B38"/>
    <w:rsid w:val="00F65BE6"/>
    <w:rsid w:val="00F65E47"/>
    <w:rsid w:val="00F666E6"/>
    <w:rsid w:val="00F670F5"/>
    <w:rsid w:val="00F676C7"/>
    <w:rsid w:val="00F70F4C"/>
    <w:rsid w:val="00F71355"/>
    <w:rsid w:val="00F73599"/>
    <w:rsid w:val="00F73F2E"/>
    <w:rsid w:val="00F754D5"/>
    <w:rsid w:val="00F76739"/>
    <w:rsid w:val="00F779AE"/>
    <w:rsid w:val="00F80E4A"/>
    <w:rsid w:val="00F818FE"/>
    <w:rsid w:val="00F81968"/>
    <w:rsid w:val="00F82827"/>
    <w:rsid w:val="00F84650"/>
    <w:rsid w:val="00F8584D"/>
    <w:rsid w:val="00F861DF"/>
    <w:rsid w:val="00F8778C"/>
    <w:rsid w:val="00F914B9"/>
    <w:rsid w:val="00F932F1"/>
    <w:rsid w:val="00F93D8F"/>
    <w:rsid w:val="00F940E5"/>
    <w:rsid w:val="00F96B32"/>
    <w:rsid w:val="00F9743E"/>
    <w:rsid w:val="00F97AA2"/>
    <w:rsid w:val="00FA0302"/>
    <w:rsid w:val="00FA2DCE"/>
    <w:rsid w:val="00FA61B9"/>
    <w:rsid w:val="00FA713F"/>
    <w:rsid w:val="00FB062E"/>
    <w:rsid w:val="00FB1349"/>
    <w:rsid w:val="00FB1BF1"/>
    <w:rsid w:val="00FB3DEE"/>
    <w:rsid w:val="00FB45FE"/>
    <w:rsid w:val="00FB55B3"/>
    <w:rsid w:val="00FC268A"/>
    <w:rsid w:val="00FC284E"/>
    <w:rsid w:val="00FC3567"/>
    <w:rsid w:val="00FC35E1"/>
    <w:rsid w:val="00FC3BA1"/>
    <w:rsid w:val="00FC58B8"/>
    <w:rsid w:val="00FC6F45"/>
    <w:rsid w:val="00FD23C7"/>
    <w:rsid w:val="00FD280C"/>
    <w:rsid w:val="00FD369D"/>
    <w:rsid w:val="00FD4BDC"/>
    <w:rsid w:val="00FD506E"/>
    <w:rsid w:val="00FD575C"/>
    <w:rsid w:val="00FD5A20"/>
    <w:rsid w:val="00FD65BE"/>
    <w:rsid w:val="00FD70D8"/>
    <w:rsid w:val="00FD729F"/>
    <w:rsid w:val="00FD7434"/>
    <w:rsid w:val="00FD7F1C"/>
    <w:rsid w:val="00FE055E"/>
    <w:rsid w:val="00FE05EC"/>
    <w:rsid w:val="00FE1DBE"/>
    <w:rsid w:val="00FE1DC4"/>
    <w:rsid w:val="00FE4E48"/>
    <w:rsid w:val="00FE4E98"/>
    <w:rsid w:val="00FE54CD"/>
    <w:rsid w:val="00FE6F44"/>
    <w:rsid w:val="00FE79F7"/>
    <w:rsid w:val="00FF362D"/>
    <w:rsid w:val="00FF4215"/>
    <w:rsid w:val="00FF4C17"/>
    <w:rsid w:val="00FF4D62"/>
    <w:rsid w:val="00FF5CCC"/>
    <w:rsid w:val="00FF76C0"/>
    <w:rsid w:val="00FF7726"/>
    <w:rsid w:val="00FF7A5F"/>
    <w:rsid w:val="01041C42"/>
    <w:rsid w:val="0110A3FB"/>
    <w:rsid w:val="0112C1FA"/>
    <w:rsid w:val="01232CC5"/>
    <w:rsid w:val="013442F5"/>
    <w:rsid w:val="0136202C"/>
    <w:rsid w:val="014B7910"/>
    <w:rsid w:val="01849E7A"/>
    <w:rsid w:val="01F86408"/>
    <w:rsid w:val="0212AE17"/>
    <w:rsid w:val="0212E112"/>
    <w:rsid w:val="021E6ABF"/>
    <w:rsid w:val="02286716"/>
    <w:rsid w:val="02329BEE"/>
    <w:rsid w:val="02A37B40"/>
    <w:rsid w:val="02AA1AC0"/>
    <w:rsid w:val="02AEA827"/>
    <w:rsid w:val="02B6E04E"/>
    <w:rsid w:val="02B95AE3"/>
    <w:rsid w:val="02CA9606"/>
    <w:rsid w:val="031B51F2"/>
    <w:rsid w:val="032D50CF"/>
    <w:rsid w:val="03826F3A"/>
    <w:rsid w:val="03B04F5C"/>
    <w:rsid w:val="047E6F84"/>
    <w:rsid w:val="04837026"/>
    <w:rsid w:val="04EF2ADA"/>
    <w:rsid w:val="04F03541"/>
    <w:rsid w:val="04F2C3B3"/>
    <w:rsid w:val="0564C6BA"/>
    <w:rsid w:val="0579FCB5"/>
    <w:rsid w:val="05B78760"/>
    <w:rsid w:val="05BAD5B5"/>
    <w:rsid w:val="0635AB3A"/>
    <w:rsid w:val="064E3270"/>
    <w:rsid w:val="066B7504"/>
    <w:rsid w:val="067C6513"/>
    <w:rsid w:val="069D1879"/>
    <w:rsid w:val="06A6EFD2"/>
    <w:rsid w:val="06D71143"/>
    <w:rsid w:val="06F50632"/>
    <w:rsid w:val="070E2F67"/>
    <w:rsid w:val="07B424BB"/>
    <w:rsid w:val="07D441ED"/>
    <w:rsid w:val="08221F2E"/>
    <w:rsid w:val="08720336"/>
    <w:rsid w:val="08892340"/>
    <w:rsid w:val="0894DB04"/>
    <w:rsid w:val="08A0A4B7"/>
    <w:rsid w:val="0905F6D5"/>
    <w:rsid w:val="09159555"/>
    <w:rsid w:val="09372BB1"/>
    <w:rsid w:val="0938499A"/>
    <w:rsid w:val="09DEC597"/>
    <w:rsid w:val="0A3064DE"/>
    <w:rsid w:val="0A3D17AF"/>
    <w:rsid w:val="0A44A93A"/>
    <w:rsid w:val="0A49C724"/>
    <w:rsid w:val="0A4F11AB"/>
    <w:rsid w:val="0A58E9DD"/>
    <w:rsid w:val="0A7E8C3B"/>
    <w:rsid w:val="0AF56989"/>
    <w:rsid w:val="0B4BFDDB"/>
    <w:rsid w:val="0B6CC6A5"/>
    <w:rsid w:val="0B98411D"/>
    <w:rsid w:val="0B9C1BE3"/>
    <w:rsid w:val="0BC1AA00"/>
    <w:rsid w:val="0C41632F"/>
    <w:rsid w:val="0C4E8F1A"/>
    <w:rsid w:val="0C4EA955"/>
    <w:rsid w:val="0C8E8254"/>
    <w:rsid w:val="0C99D267"/>
    <w:rsid w:val="0CB354A0"/>
    <w:rsid w:val="0CE36D83"/>
    <w:rsid w:val="0CE97321"/>
    <w:rsid w:val="0D0046AA"/>
    <w:rsid w:val="0D310D76"/>
    <w:rsid w:val="0D32463D"/>
    <w:rsid w:val="0DA746D4"/>
    <w:rsid w:val="0DE2CB02"/>
    <w:rsid w:val="0E1619E5"/>
    <w:rsid w:val="0E29345A"/>
    <w:rsid w:val="0E51DB1B"/>
    <w:rsid w:val="0E70DCC9"/>
    <w:rsid w:val="0E73A35C"/>
    <w:rsid w:val="0E9DEBBB"/>
    <w:rsid w:val="0ED7B656"/>
    <w:rsid w:val="0F52A8E9"/>
    <w:rsid w:val="0F7FB579"/>
    <w:rsid w:val="0FA8F0DA"/>
    <w:rsid w:val="0FF10AEB"/>
    <w:rsid w:val="0FF71EDF"/>
    <w:rsid w:val="102BAA0C"/>
    <w:rsid w:val="106D2641"/>
    <w:rsid w:val="107EEDEA"/>
    <w:rsid w:val="10C94DE8"/>
    <w:rsid w:val="10E78C48"/>
    <w:rsid w:val="110CD3D4"/>
    <w:rsid w:val="1115D1C4"/>
    <w:rsid w:val="1116916C"/>
    <w:rsid w:val="11333680"/>
    <w:rsid w:val="11464038"/>
    <w:rsid w:val="115D04BD"/>
    <w:rsid w:val="1188EA77"/>
    <w:rsid w:val="118BC634"/>
    <w:rsid w:val="11B6FBFF"/>
    <w:rsid w:val="11D2AAE4"/>
    <w:rsid w:val="11EA89D7"/>
    <w:rsid w:val="12B55FCB"/>
    <w:rsid w:val="12BE9C9C"/>
    <w:rsid w:val="132271FE"/>
    <w:rsid w:val="13661B6B"/>
    <w:rsid w:val="1372DCC7"/>
    <w:rsid w:val="13D62AFE"/>
    <w:rsid w:val="13ED687E"/>
    <w:rsid w:val="13F458EC"/>
    <w:rsid w:val="14078936"/>
    <w:rsid w:val="142F5243"/>
    <w:rsid w:val="1434CAD5"/>
    <w:rsid w:val="14778649"/>
    <w:rsid w:val="149E4FE3"/>
    <w:rsid w:val="14BCEE62"/>
    <w:rsid w:val="1551725C"/>
    <w:rsid w:val="157EF39A"/>
    <w:rsid w:val="159D90B6"/>
    <w:rsid w:val="15B74E86"/>
    <w:rsid w:val="15C2F79D"/>
    <w:rsid w:val="15C6CF5B"/>
    <w:rsid w:val="1682B4FE"/>
    <w:rsid w:val="169C855F"/>
    <w:rsid w:val="16A5A20C"/>
    <w:rsid w:val="170414D7"/>
    <w:rsid w:val="1714CE61"/>
    <w:rsid w:val="171DEB18"/>
    <w:rsid w:val="172B8716"/>
    <w:rsid w:val="172BF04F"/>
    <w:rsid w:val="1747C94F"/>
    <w:rsid w:val="17951128"/>
    <w:rsid w:val="17C7D166"/>
    <w:rsid w:val="18D2EAED"/>
    <w:rsid w:val="19532B18"/>
    <w:rsid w:val="19721FA6"/>
    <w:rsid w:val="19804EB5"/>
    <w:rsid w:val="19D67045"/>
    <w:rsid w:val="1A04474B"/>
    <w:rsid w:val="1A072179"/>
    <w:rsid w:val="1A4B1F13"/>
    <w:rsid w:val="1A5113BD"/>
    <w:rsid w:val="1B015039"/>
    <w:rsid w:val="1B0318A1"/>
    <w:rsid w:val="1B0552C1"/>
    <w:rsid w:val="1B236BAC"/>
    <w:rsid w:val="1B6F90E0"/>
    <w:rsid w:val="1BC696EE"/>
    <w:rsid w:val="1C3DF691"/>
    <w:rsid w:val="1C68B5A6"/>
    <w:rsid w:val="1C8DFDD1"/>
    <w:rsid w:val="1CC88A9F"/>
    <w:rsid w:val="1D0C8037"/>
    <w:rsid w:val="1D224401"/>
    <w:rsid w:val="1D70376A"/>
    <w:rsid w:val="1D75BAF9"/>
    <w:rsid w:val="1D7AD6A2"/>
    <w:rsid w:val="1D9C339C"/>
    <w:rsid w:val="1DD4BA6A"/>
    <w:rsid w:val="1DDDC732"/>
    <w:rsid w:val="1DDE27D2"/>
    <w:rsid w:val="1E015710"/>
    <w:rsid w:val="1E251610"/>
    <w:rsid w:val="1E27EE52"/>
    <w:rsid w:val="1E62EE50"/>
    <w:rsid w:val="1E6C930C"/>
    <w:rsid w:val="1E71726E"/>
    <w:rsid w:val="1E9156ED"/>
    <w:rsid w:val="1E937140"/>
    <w:rsid w:val="1EBEDEAB"/>
    <w:rsid w:val="1F06E69D"/>
    <w:rsid w:val="1F0788AD"/>
    <w:rsid w:val="1F278BEA"/>
    <w:rsid w:val="1F393509"/>
    <w:rsid w:val="1F4E46DB"/>
    <w:rsid w:val="1F587532"/>
    <w:rsid w:val="1F6337AA"/>
    <w:rsid w:val="1F733749"/>
    <w:rsid w:val="1FA8567E"/>
    <w:rsid w:val="1FF213A1"/>
    <w:rsid w:val="200BBE8E"/>
    <w:rsid w:val="2019164D"/>
    <w:rsid w:val="20498E67"/>
    <w:rsid w:val="204C78BB"/>
    <w:rsid w:val="20531857"/>
    <w:rsid w:val="20652678"/>
    <w:rsid w:val="209F8F74"/>
    <w:rsid w:val="21257E1F"/>
    <w:rsid w:val="213AC528"/>
    <w:rsid w:val="21496E3C"/>
    <w:rsid w:val="214C4575"/>
    <w:rsid w:val="21505AD0"/>
    <w:rsid w:val="2173BF80"/>
    <w:rsid w:val="22406621"/>
    <w:rsid w:val="2242E951"/>
    <w:rsid w:val="229B960A"/>
    <w:rsid w:val="22A3F748"/>
    <w:rsid w:val="22AD8B7F"/>
    <w:rsid w:val="22DD4D03"/>
    <w:rsid w:val="22EC477E"/>
    <w:rsid w:val="22EF1B0E"/>
    <w:rsid w:val="22FEA4D5"/>
    <w:rsid w:val="233C4358"/>
    <w:rsid w:val="233EBB3F"/>
    <w:rsid w:val="2385E418"/>
    <w:rsid w:val="23C10194"/>
    <w:rsid w:val="23CDF55C"/>
    <w:rsid w:val="24748E92"/>
    <w:rsid w:val="247DC63B"/>
    <w:rsid w:val="24CE36A9"/>
    <w:rsid w:val="24E11EED"/>
    <w:rsid w:val="24F03695"/>
    <w:rsid w:val="25003965"/>
    <w:rsid w:val="253DB0BE"/>
    <w:rsid w:val="2592FEF5"/>
    <w:rsid w:val="261AF407"/>
    <w:rsid w:val="2638AEEE"/>
    <w:rsid w:val="263AE12E"/>
    <w:rsid w:val="269701BC"/>
    <w:rsid w:val="269DB207"/>
    <w:rsid w:val="26AAEC56"/>
    <w:rsid w:val="26C0B63E"/>
    <w:rsid w:val="26CCE5F0"/>
    <w:rsid w:val="2704ADF6"/>
    <w:rsid w:val="2755BE6D"/>
    <w:rsid w:val="27758277"/>
    <w:rsid w:val="2793E58E"/>
    <w:rsid w:val="27BC04AC"/>
    <w:rsid w:val="27C1032B"/>
    <w:rsid w:val="27C8B9BE"/>
    <w:rsid w:val="27CAE2E1"/>
    <w:rsid w:val="27F0E500"/>
    <w:rsid w:val="280B50D3"/>
    <w:rsid w:val="283DD4F4"/>
    <w:rsid w:val="287B8597"/>
    <w:rsid w:val="28BF0E98"/>
    <w:rsid w:val="28E0B156"/>
    <w:rsid w:val="28E50903"/>
    <w:rsid w:val="28E9D03B"/>
    <w:rsid w:val="2903E6D9"/>
    <w:rsid w:val="2911B246"/>
    <w:rsid w:val="295DB887"/>
    <w:rsid w:val="295E39F8"/>
    <w:rsid w:val="296962BA"/>
    <w:rsid w:val="298A0E77"/>
    <w:rsid w:val="29924067"/>
    <w:rsid w:val="29CF2BFE"/>
    <w:rsid w:val="29E39B4C"/>
    <w:rsid w:val="2A09156A"/>
    <w:rsid w:val="2A277D76"/>
    <w:rsid w:val="2A37CF08"/>
    <w:rsid w:val="2A5AF61A"/>
    <w:rsid w:val="2A80CAF0"/>
    <w:rsid w:val="2AB93DA1"/>
    <w:rsid w:val="2AC53F83"/>
    <w:rsid w:val="2AE44975"/>
    <w:rsid w:val="2B1A63D8"/>
    <w:rsid w:val="2B21CB4D"/>
    <w:rsid w:val="2B232CD9"/>
    <w:rsid w:val="2B6ADE5C"/>
    <w:rsid w:val="2B74A70B"/>
    <w:rsid w:val="2B99552E"/>
    <w:rsid w:val="2BC0F845"/>
    <w:rsid w:val="2BCD4D5D"/>
    <w:rsid w:val="2BCE7A4D"/>
    <w:rsid w:val="2BF2781B"/>
    <w:rsid w:val="2C0872ED"/>
    <w:rsid w:val="2C0ED05E"/>
    <w:rsid w:val="2C58893C"/>
    <w:rsid w:val="2CC62DD9"/>
    <w:rsid w:val="2CEF3F77"/>
    <w:rsid w:val="2D48136E"/>
    <w:rsid w:val="2D4F6655"/>
    <w:rsid w:val="2D71970C"/>
    <w:rsid w:val="2DA0C655"/>
    <w:rsid w:val="2DBAE48D"/>
    <w:rsid w:val="2E0FC850"/>
    <w:rsid w:val="2E56FDFE"/>
    <w:rsid w:val="2E651A12"/>
    <w:rsid w:val="2E8BBAFE"/>
    <w:rsid w:val="2E9F6931"/>
    <w:rsid w:val="2EBC9C3F"/>
    <w:rsid w:val="2EEF2A59"/>
    <w:rsid w:val="2EF0CF54"/>
    <w:rsid w:val="2F37899A"/>
    <w:rsid w:val="2F49AE69"/>
    <w:rsid w:val="2F6B7102"/>
    <w:rsid w:val="2F840BE2"/>
    <w:rsid w:val="2F86194B"/>
    <w:rsid w:val="2FDFFF67"/>
    <w:rsid w:val="2FF1CCFA"/>
    <w:rsid w:val="3032517A"/>
    <w:rsid w:val="3041A1BE"/>
    <w:rsid w:val="30681ACA"/>
    <w:rsid w:val="306FA730"/>
    <w:rsid w:val="308F12F8"/>
    <w:rsid w:val="30B43AA4"/>
    <w:rsid w:val="30DC6723"/>
    <w:rsid w:val="30FB950E"/>
    <w:rsid w:val="311F03E2"/>
    <w:rsid w:val="3139FA6B"/>
    <w:rsid w:val="31B389B1"/>
    <w:rsid w:val="31C52B20"/>
    <w:rsid w:val="31C678D4"/>
    <w:rsid w:val="31EF0174"/>
    <w:rsid w:val="32201A76"/>
    <w:rsid w:val="322521C2"/>
    <w:rsid w:val="322E1EEF"/>
    <w:rsid w:val="326C6B47"/>
    <w:rsid w:val="32995ACA"/>
    <w:rsid w:val="331E0C2F"/>
    <w:rsid w:val="3321D6CA"/>
    <w:rsid w:val="3382B544"/>
    <w:rsid w:val="33936436"/>
    <w:rsid w:val="33B94B4E"/>
    <w:rsid w:val="33BC2E5E"/>
    <w:rsid w:val="340CDCE7"/>
    <w:rsid w:val="3424671C"/>
    <w:rsid w:val="3453E141"/>
    <w:rsid w:val="3474DC83"/>
    <w:rsid w:val="3523E66D"/>
    <w:rsid w:val="352A0CBD"/>
    <w:rsid w:val="35416D3C"/>
    <w:rsid w:val="354655F9"/>
    <w:rsid w:val="354F8DD7"/>
    <w:rsid w:val="35541550"/>
    <w:rsid w:val="3570DFF5"/>
    <w:rsid w:val="35B42FB6"/>
    <w:rsid w:val="35F63352"/>
    <w:rsid w:val="36215A51"/>
    <w:rsid w:val="3659ECD9"/>
    <w:rsid w:val="366BC812"/>
    <w:rsid w:val="368E6C22"/>
    <w:rsid w:val="3728DF3B"/>
    <w:rsid w:val="373A65ED"/>
    <w:rsid w:val="374CB940"/>
    <w:rsid w:val="37B1BB4E"/>
    <w:rsid w:val="38015F59"/>
    <w:rsid w:val="380E57BE"/>
    <w:rsid w:val="38127843"/>
    <w:rsid w:val="385273FC"/>
    <w:rsid w:val="38849082"/>
    <w:rsid w:val="389C4043"/>
    <w:rsid w:val="38C928E9"/>
    <w:rsid w:val="38CB42A2"/>
    <w:rsid w:val="3922AB45"/>
    <w:rsid w:val="3937BAF7"/>
    <w:rsid w:val="396C58D0"/>
    <w:rsid w:val="39A3D0B3"/>
    <w:rsid w:val="39CAF6EE"/>
    <w:rsid w:val="39CC09EF"/>
    <w:rsid w:val="3A22319F"/>
    <w:rsid w:val="3A2D980C"/>
    <w:rsid w:val="3A61F3F1"/>
    <w:rsid w:val="3A90EC81"/>
    <w:rsid w:val="3A9E784A"/>
    <w:rsid w:val="3AA77A94"/>
    <w:rsid w:val="3ADD7394"/>
    <w:rsid w:val="3AFB43EF"/>
    <w:rsid w:val="3B0144AF"/>
    <w:rsid w:val="3B687D9B"/>
    <w:rsid w:val="3BD70873"/>
    <w:rsid w:val="3C028FE2"/>
    <w:rsid w:val="3C980098"/>
    <w:rsid w:val="3CEAB66F"/>
    <w:rsid w:val="3D03CF64"/>
    <w:rsid w:val="3D4A0676"/>
    <w:rsid w:val="3D575639"/>
    <w:rsid w:val="3D5AA277"/>
    <w:rsid w:val="3D66AC5C"/>
    <w:rsid w:val="3D7FA9C5"/>
    <w:rsid w:val="3DBB759A"/>
    <w:rsid w:val="3E6B43FB"/>
    <w:rsid w:val="3EA05FBA"/>
    <w:rsid w:val="3EA459D7"/>
    <w:rsid w:val="3EF387B8"/>
    <w:rsid w:val="3EF5DF93"/>
    <w:rsid w:val="3F254DA3"/>
    <w:rsid w:val="3F3E27E8"/>
    <w:rsid w:val="3F7EC105"/>
    <w:rsid w:val="3FBCF98B"/>
    <w:rsid w:val="3FEC9BA4"/>
    <w:rsid w:val="3FFA7A3F"/>
    <w:rsid w:val="40169246"/>
    <w:rsid w:val="4020DE3B"/>
    <w:rsid w:val="4037D22F"/>
    <w:rsid w:val="40689492"/>
    <w:rsid w:val="4096A17A"/>
    <w:rsid w:val="409B3525"/>
    <w:rsid w:val="40B49FD4"/>
    <w:rsid w:val="40B5320D"/>
    <w:rsid w:val="40DF0BB5"/>
    <w:rsid w:val="40FBD05D"/>
    <w:rsid w:val="40FF9E57"/>
    <w:rsid w:val="410763A4"/>
    <w:rsid w:val="4169CB20"/>
    <w:rsid w:val="41BCAA0B"/>
    <w:rsid w:val="41CD047A"/>
    <w:rsid w:val="41FD1AFE"/>
    <w:rsid w:val="420A888E"/>
    <w:rsid w:val="422DEE71"/>
    <w:rsid w:val="424CCF68"/>
    <w:rsid w:val="4277D9D5"/>
    <w:rsid w:val="42A9C34C"/>
    <w:rsid w:val="42C2D9CC"/>
    <w:rsid w:val="42E15DE0"/>
    <w:rsid w:val="43141458"/>
    <w:rsid w:val="432F8400"/>
    <w:rsid w:val="4336AC5D"/>
    <w:rsid w:val="43796605"/>
    <w:rsid w:val="438D069F"/>
    <w:rsid w:val="43D06AE3"/>
    <w:rsid w:val="43E48E4D"/>
    <w:rsid w:val="4403BDC1"/>
    <w:rsid w:val="4422570B"/>
    <w:rsid w:val="4437E0E6"/>
    <w:rsid w:val="445F468B"/>
    <w:rsid w:val="448A22CD"/>
    <w:rsid w:val="44D5B114"/>
    <w:rsid w:val="4554DBB7"/>
    <w:rsid w:val="45A0B0D8"/>
    <w:rsid w:val="45A53AA2"/>
    <w:rsid w:val="45B28A6D"/>
    <w:rsid w:val="45C2E492"/>
    <w:rsid w:val="45CC75B0"/>
    <w:rsid w:val="45DDC2EF"/>
    <w:rsid w:val="4613B70B"/>
    <w:rsid w:val="46184A93"/>
    <w:rsid w:val="462E96C6"/>
    <w:rsid w:val="463A3907"/>
    <w:rsid w:val="46709358"/>
    <w:rsid w:val="468CDFF0"/>
    <w:rsid w:val="4696B197"/>
    <w:rsid w:val="46AF17BE"/>
    <w:rsid w:val="473C078E"/>
    <w:rsid w:val="4759614E"/>
    <w:rsid w:val="47D4B4C7"/>
    <w:rsid w:val="4816C4DD"/>
    <w:rsid w:val="481D5C17"/>
    <w:rsid w:val="4820C0BC"/>
    <w:rsid w:val="483C2D4E"/>
    <w:rsid w:val="4862D56F"/>
    <w:rsid w:val="4863BD12"/>
    <w:rsid w:val="486A415E"/>
    <w:rsid w:val="486A7C58"/>
    <w:rsid w:val="4879A59C"/>
    <w:rsid w:val="487ECDFA"/>
    <w:rsid w:val="48802AB9"/>
    <w:rsid w:val="48A53729"/>
    <w:rsid w:val="48BFDDE3"/>
    <w:rsid w:val="49038C16"/>
    <w:rsid w:val="49314968"/>
    <w:rsid w:val="4939E9E3"/>
    <w:rsid w:val="49774BF8"/>
    <w:rsid w:val="49AD9225"/>
    <w:rsid w:val="49D71E21"/>
    <w:rsid w:val="49E3D692"/>
    <w:rsid w:val="49E70D72"/>
    <w:rsid w:val="49FAF9C2"/>
    <w:rsid w:val="4A028724"/>
    <w:rsid w:val="4A61AD17"/>
    <w:rsid w:val="4A8195A0"/>
    <w:rsid w:val="4AA5540E"/>
    <w:rsid w:val="4AAA1E80"/>
    <w:rsid w:val="4AE114A7"/>
    <w:rsid w:val="4B050AAF"/>
    <w:rsid w:val="4B14D5D5"/>
    <w:rsid w:val="4B5267F2"/>
    <w:rsid w:val="4B5DE04F"/>
    <w:rsid w:val="4B614B3F"/>
    <w:rsid w:val="4B697FFE"/>
    <w:rsid w:val="4B90C807"/>
    <w:rsid w:val="4BF813BF"/>
    <w:rsid w:val="4C0BD55C"/>
    <w:rsid w:val="4CD4C851"/>
    <w:rsid w:val="4CEA17EA"/>
    <w:rsid w:val="4CF302C0"/>
    <w:rsid w:val="4D0E6078"/>
    <w:rsid w:val="4D29727D"/>
    <w:rsid w:val="4D443493"/>
    <w:rsid w:val="4D46C1DF"/>
    <w:rsid w:val="4D75D347"/>
    <w:rsid w:val="4DAE1F79"/>
    <w:rsid w:val="4DFCCFD4"/>
    <w:rsid w:val="4E02144F"/>
    <w:rsid w:val="4E1AA0E5"/>
    <w:rsid w:val="4E38EC88"/>
    <w:rsid w:val="4EDA2B81"/>
    <w:rsid w:val="4EE973C0"/>
    <w:rsid w:val="4EF37009"/>
    <w:rsid w:val="4FDA87A1"/>
    <w:rsid w:val="4FFAB6E6"/>
    <w:rsid w:val="5002DA57"/>
    <w:rsid w:val="500E5126"/>
    <w:rsid w:val="50207AEF"/>
    <w:rsid w:val="507C3E2D"/>
    <w:rsid w:val="50B0CD53"/>
    <w:rsid w:val="50D3E10A"/>
    <w:rsid w:val="50EFC00A"/>
    <w:rsid w:val="512710E7"/>
    <w:rsid w:val="5165B780"/>
    <w:rsid w:val="51F8C053"/>
    <w:rsid w:val="522C6808"/>
    <w:rsid w:val="5239E730"/>
    <w:rsid w:val="525E82C4"/>
    <w:rsid w:val="5277C051"/>
    <w:rsid w:val="527A84E2"/>
    <w:rsid w:val="528165F2"/>
    <w:rsid w:val="52BB2D72"/>
    <w:rsid w:val="52C2CC23"/>
    <w:rsid w:val="52DF69FB"/>
    <w:rsid w:val="536D9217"/>
    <w:rsid w:val="53888F5D"/>
    <w:rsid w:val="540800A0"/>
    <w:rsid w:val="5430ED13"/>
    <w:rsid w:val="54449DDC"/>
    <w:rsid w:val="54801AFC"/>
    <w:rsid w:val="54AE66BF"/>
    <w:rsid w:val="54C4F245"/>
    <w:rsid w:val="54EF9166"/>
    <w:rsid w:val="55083743"/>
    <w:rsid w:val="552CABE2"/>
    <w:rsid w:val="55436347"/>
    <w:rsid w:val="5562518E"/>
    <w:rsid w:val="55BEA432"/>
    <w:rsid w:val="55FEE479"/>
    <w:rsid w:val="566FEF84"/>
    <w:rsid w:val="56BB6F4F"/>
    <w:rsid w:val="56F03D47"/>
    <w:rsid w:val="572A7CBA"/>
    <w:rsid w:val="57854FFC"/>
    <w:rsid w:val="579B95FE"/>
    <w:rsid w:val="57B3ADBC"/>
    <w:rsid w:val="57C2A7E4"/>
    <w:rsid w:val="57F1B682"/>
    <w:rsid w:val="57F77A67"/>
    <w:rsid w:val="588205EF"/>
    <w:rsid w:val="588B3E1F"/>
    <w:rsid w:val="58AD0635"/>
    <w:rsid w:val="58F8C163"/>
    <w:rsid w:val="590B3258"/>
    <w:rsid w:val="590FE2C5"/>
    <w:rsid w:val="592609B6"/>
    <w:rsid w:val="593D899F"/>
    <w:rsid w:val="594FDACB"/>
    <w:rsid w:val="59508A70"/>
    <w:rsid w:val="596F10D8"/>
    <w:rsid w:val="59CC307B"/>
    <w:rsid w:val="5A128E5F"/>
    <w:rsid w:val="5A6393BA"/>
    <w:rsid w:val="5AA61D0B"/>
    <w:rsid w:val="5ADA54B8"/>
    <w:rsid w:val="5B1882D3"/>
    <w:rsid w:val="5B1E81BA"/>
    <w:rsid w:val="5B522221"/>
    <w:rsid w:val="5B5E9BBC"/>
    <w:rsid w:val="5B74C2DB"/>
    <w:rsid w:val="5B868D43"/>
    <w:rsid w:val="5BB66E0F"/>
    <w:rsid w:val="5BE24CAE"/>
    <w:rsid w:val="5C18CD28"/>
    <w:rsid w:val="5C1D55AF"/>
    <w:rsid w:val="5C36B712"/>
    <w:rsid w:val="5C3C0ADD"/>
    <w:rsid w:val="5C429CCB"/>
    <w:rsid w:val="5C761676"/>
    <w:rsid w:val="5C7BAE25"/>
    <w:rsid w:val="5C9977C7"/>
    <w:rsid w:val="5CD134C8"/>
    <w:rsid w:val="5CD62A39"/>
    <w:rsid w:val="5CD9F595"/>
    <w:rsid w:val="5CDF7DF7"/>
    <w:rsid w:val="5D2D7064"/>
    <w:rsid w:val="5D4ADFFB"/>
    <w:rsid w:val="5D6BB655"/>
    <w:rsid w:val="5D6D8550"/>
    <w:rsid w:val="5D9369C3"/>
    <w:rsid w:val="5DAB88AB"/>
    <w:rsid w:val="5DACAF30"/>
    <w:rsid w:val="5DDEF23C"/>
    <w:rsid w:val="5E005EE0"/>
    <w:rsid w:val="5E0304A0"/>
    <w:rsid w:val="5E3F653B"/>
    <w:rsid w:val="5E4B66E6"/>
    <w:rsid w:val="5E505726"/>
    <w:rsid w:val="5E592EA7"/>
    <w:rsid w:val="5EF93F30"/>
    <w:rsid w:val="5F12E461"/>
    <w:rsid w:val="5F3124D0"/>
    <w:rsid w:val="5FBC3512"/>
    <w:rsid w:val="5FD9CDBC"/>
    <w:rsid w:val="6059633E"/>
    <w:rsid w:val="6059E6E9"/>
    <w:rsid w:val="6088C70C"/>
    <w:rsid w:val="6098D1FD"/>
    <w:rsid w:val="60C5DC35"/>
    <w:rsid w:val="6137274C"/>
    <w:rsid w:val="615E91BE"/>
    <w:rsid w:val="6246474B"/>
    <w:rsid w:val="6254E030"/>
    <w:rsid w:val="6259B64D"/>
    <w:rsid w:val="626489A2"/>
    <w:rsid w:val="626F4E1A"/>
    <w:rsid w:val="6281FE8C"/>
    <w:rsid w:val="62B35891"/>
    <w:rsid w:val="630F0F94"/>
    <w:rsid w:val="631AB02B"/>
    <w:rsid w:val="635D4AFE"/>
    <w:rsid w:val="642A019F"/>
    <w:rsid w:val="646D276B"/>
    <w:rsid w:val="647FAF1A"/>
    <w:rsid w:val="64F1EE21"/>
    <w:rsid w:val="6502C50B"/>
    <w:rsid w:val="6532E1D6"/>
    <w:rsid w:val="659E03C7"/>
    <w:rsid w:val="65C01045"/>
    <w:rsid w:val="65C82860"/>
    <w:rsid w:val="65CD41B7"/>
    <w:rsid w:val="66658BE1"/>
    <w:rsid w:val="66B31B24"/>
    <w:rsid w:val="66DD0E3D"/>
    <w:rsid w:val="66E7E1E9"/>
    <w:rsid w:val="670F3D90"/>
    <w:rsid w:val="673143FF"/>
    <w:rsid w:val="675DEBF2"/>
    <w:rsid w:val="67655F9F"/>
    <w:rsid w:val="676AC6A3"/>
    <w:rsid w:val="67813547"/>
    <w:rsid w:val="67814CBB"/>
    <w:rsid w:val="6787FC97"/>
    <w:rsid w:val="6792441E"/>
    <w:rsid w:val="679D6529"/>
    <w:rsid w:val="67C09C2A"/>
    <w:rsid w:val="6857331A"/>
    <w:rsid w:val="68644626"/>
    <w:rsid w:val="689AECF6"/>
    <w:rsid w:val="68A5EE85"/>
    <w:rsid w:val="68DECA03"/>
    <w:rsid w:val="68F56668"/>
    <w:rsid w:val="6915A0C3"/>
    <w:rsid w:val="692866CF"/>
    <w:rsid w:val="6961DC51"/>
    <w:rsid w:val="697638D4"/>
    <w:rsid w:val="6A2A2C27"/>
    <w:rsid w:val="6A7FB0A6"/>
    <w:rsid w:val="6AB535F8"/>
    <w:rsid w:val="6ACE0BBB"/>
    <w:rsid w:val="6AF79340"/>
    <w:rsid w:val="6B0A06C2"/>
    <w:rsid w:val="6B0CFFC2"/>
    <w:rsid w:val="6B16D1C8"/>
    <w:rsid w:val="6B25A4A9"/>
    <w:rsid w:val="6B6C2E9E"/>
    <w:rsid w:val="6BAA4101"/>
    <w:rsid w:val="6BBDC9FD"/>
    <w:rsid w:val="6BD718B4"/>
    <w:rsid w:val="6C1FBB64"/>
    <w:rsid w:val="6C266182"/>
    <w:rsid w:val="6C4A6843"/>
    <w:rsid w:val="6C4D4379"/>
    <w:rsid w:val="6C6A0E39"/>
    <w:rsid w:val="6CA3474D"/>
    <w:rsid w:val="6CB5C260"/>
    <w:rsid w:val="6D9728A9"/>
    <w:rsid w:val="6DDA74A8"/>
    <w:rsid w:val="6DE0CF69"/>
    <w:rsid w:val="6DFBA2EE"/>
    <w:rsid w:val="6E0613CE"/>
    <w:rsid w:val="6E4C745E"/>
    <w:rsid w:val="6E66763A"/>
    <w:rsid w:val="6EC46D7F"/>
    <w:rsid w:val="6F082AFA"/>
    <w:rsid w:val="6F3A1DEE"/>
    <w:rsid w:val="6F3D0E1F"/>
    <w:rsid w:val="6F6CD866"/>
    <w:rsid w:val="6F920925"/>
    <w:rsid w:val="6FA05EF7"/>
    <w:rsid w:val="6FB0E409"/>
    <w:rsid w:val="707373EA"/>
    <w:rsid w:val="708B9CDA"/>
    <w:rsid w:val="70E8AB87"/>
    <w:rsid w:val="710BB98A"/>
    <w:rsid w:val="713A09FA"/>
    <w:rsid w:val="719069A7"/>
    <w:rsid w:val="719A1D8E"/>
    <w:rsid w:val="71C6836E"/>
    <w:rsid w:val="71CF873D"/>
    <w:rsid w:val="71DD7070"/>
    <w:rsid w:val="7215C15B"/>
    <w:rsid w:val="72216DC1"/>
    <w:rsid w:val="72395F6F"/>
    <w:rsid w:val="72446366"/>
    <w:rsid w:val="7254DD8A"/>
    <w:rsid w:val="72799BAD"/>
    <w:rsid w:val="727AA9E1"/>
    <w:rsid w:val="728141C7"/>
    <w:rsid w:val="7291BAEE"/>
    <w:rsid w:val="730EDDFC"/>
    <w:rsid w:val="73271F20"/>
    <w:rsid w:val="732D4820"/>
    <w:rsid w:val="7367F954"/>
    <w:rsid w:val="738688C7"/>
    <w:rsid w:val="738F6280"/>
    <w:rsid w:val="73D09ECB"/>
    <w:rsid w:val="74016C02"/>
    <w:rsid w:val="7405FF3D"/>
    <w:rsid w:val="741AF8CE"/>
    <w:rsid w:val="7458CC3D"/>
    <w:rsid w:val="74946238"/>
    <w:rsid w:val="7518F71F"/>
    <w:rsid w:val="755C6FFC"/>
    <w:rsid w:val="75C2D7FD"/>
    <w:rsid w:val="7674B24A"/>
    <w:rsid w:val="767EC70F"/>
    <w:rsid w:val="76A29449"/>
    <w:rsid w:val="76FF0547"/>
    <w:rsid w:val="7714F0CC"/>
    <w:rsid w:val="775A3164"/>
    <w:rsid w:val="77C4D0C5"/>
    <w:rsid w:val="77D920A3"/>
    <w:rsid w:val="77DA45EE"/>
    <w:rsid w:val="77E9578E"/>
    <w:rsid w:val="7809754C"/>
    <w:rsid w:val="784B724A"/>
    <w:rsid w:val="7861FC7A"/>
    <w:rsid w:val="78E22F15"/>
    <w:rsid w:val="79135242"/>
    <w:rsid w:val="794AE0C3"/>
    <w:rsid w:val="798468F9"/>
    <w:rsid w:val="799C008A"/>
    <w:rsid w:val="799E69B0"/>
    <w:rsid w:val="79DE3846"/>
    <w:rsid w:val="79E19245"/>
    <w:rsid w:val="79E26C09"/>
    <w:rsid w:val="79EB4DDF"/>
    <w:rsid w:val="7A1AFB92"/>
    <w:rsid w:val="7A593D9A"/>
    <w:rsid w:val="7A828A8E"/>
    <w:rsid w:val="7AAE7175"/>
    <w:rsid w:val="7ACC8DFA"/>
    <w:rsid w:val="7AE47FB2"/>
    <w:rsid w:val="7AE4EF82"/>
    <w:rsid w:val="7B53AF9A"/>
    <w:rsid w:val="7B757D37"/>
    <w:rsid w:val="7B7FACDB"/>
    <w:rsid w:val="7BE1845A"/>
    <w:rsid w:val="7C6A07DE"/>
    <w:rsid w:val="7C88E6C3"/>
    <w:rsid w:val="7CF0B695"/>
    <w:rsid w:val="7D18A358"/>
    <w:rsid w:val="7D2EC886"/>
    <w:rsid w:val="7D6491FB"/>
    <w:rsid w:val="7D745BBF"/>
    <w:rsid w:val="7DAB792B"/>
    <w:rsid w:val="7E022735"/>
    <w:rsid w:val="7E0C6E0B"/>
    <w:rsid w:val="7E19BA1A"/>
    <w:rsid w:val="7E28EE98"/>
    <w:rsid w:val="7E29EBB7"/>
    <w:rsid w:val="7E2B51BA"/>
    <w:rsid w:val="7E456E12"/>
    <w:rsid w:val="7E4A633A"/>
    <w:rsid w:val="7E57D183"/>
    <w:rsid w:val="7EE0DC0D"/>
    <w:rsid w:val="7F560431"/>
    <w:rsid w:val="7FCE94A6"/>
    <w:rsid w:val="7FCFA42C"/>
    <w:rsid w:val="7FE0E2A5"/>
    <w:rsid w:val="7FE0E892"/>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6D81D32"/>
  <w14:defaultImageDpi w14:val="300"/>
  <w15:chartTrackingRefBased/>
  <w15:docId w15:val="{CE6F4216-446D-4742-B599-3AC3ED90A9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mbria" w:hAnsi="Cambria" w:eastAsia="Cambria"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Smart Link" w:uiPriority="99" w:semiHidden="1" w:unhideWhenUsed="1"/>
  </w:latentStyles>
  <w:style w:type="paragraph" w:styleId="Normal" w:default="1">
    <w:name w:val="Normal"/>
    <w:qFormat/>
    <w:rsid w:val="00A41199"/>
    <w:pPr>
      <w:spacing w:before="60" w:after="60"/>
      <w:ind w:left="720"/>
    </w:pPr>
    <w:rPr>
      <w:rFonts w:ascii="Arial" w:hAnsi="Arial" w:eastAsia="Calibri"/>
      <w:szCs w:val="22"/>
    </w:rPr>
  </w:style>
  <w:style w:type="paragraph" w:styleId="Heading1">
    <w:name w:val="heading 1"/>
    <w:basedOn w:val="Normal"/>
    <w:next w:val="Normal"/>
    <w:link w:val="Heading1Char"/>
    <w:qFormat/>
    <w:rsid w:val="00A41199"/>
    <w:pPr>
      <w:keepNext/>
      <w:numPr>
        <w:numId w:val="2"/>
      </w:numPr>
      <w:tabs>
        <w:tab w:val="left" w:pos="-360"/>
      </w:tabs>
      <w:spacing w:before="240"/>
      <w:outlineLvl w:val="0"/>
    </w:pPr>
    <w:rPr>
      <w:rFonts w:cs="Arial"/>
      <w:b/>
      <w:sz w:val="32"/>
    </w:rPr>
  </w:style>
  <w:style w:type="paragraph" w:styleId="Heading2">
    <w:name w:val="heading 2"/>
    <w:basedOn w:val="Normal"/>
    <w:next w:val="Normal"/>
    <w:link w:val="Heading2Char"/>
    <w:qFormat/>
    <w:rsid w:val="00A41199"/>
    <w:pPr>
      <w:keepNext/>
      <w:numPr>
        <w:ilvl w:val="1"/>
        <w:numId w:val="2"/>
      </w:numPr>
      <w:tabs>
        <w:tab w:val="left" w:pos="270"/>
      </w:tabs>
      <w:spacing w:before="240"/>
      <w:outlineLvl w:val="1"/>
    </w:pPr>
    <w:rPr>
      <w:rFonts w:cs="Arial"/>
      <w:b/>
      <w:sz w:val="28"/>
    </w:rPr>
  </w:style>
  <w:style w:type="paragraph" w:styleId="Heading3">
    <w:name w:val="heading 3"/>
    <w:basedOn w:val="Normal"/>
    <w:next w:val="Normal"/>
    <w:link w:val="Heading3Char"/>
    <w:qFormat/>
    <w:rsid w:val="00A41199"/>
    <w:pPr>
      <w:keepNext/>
      <w:numPr>
        <w:ilvl w:val="2"/>
        <w:numId w:val="2"/>
      </w:numPr>
      <w:spacing w:before="240"/>
      <w:outlineLvl w:val="2"/>
    </w:pPr>
    <w:rPr>
      <w:b/>
      <w:sz w:val="24"/>
    </w:rPr>
  </w:style>
  <w:style w:type="paragraph" w:styleId="Heading4">
    <w:name w:val="heading 4"/>
    <w:basedOn w:val="Normal"/>
    <w:next w:val="Normal"/>
    <w:link w:val="Heading4Char"/>
    <w:qFormat/>
    <w:rsid w:val="00A41199"/>
    <w:pPr>
      <w:keepNext/>
      <w:numPr>
        <w:ilvl w:val="3"/>
        <w:numId w:val="2"/>
      </w:numPr>
      <w:spacing w:before="240"/>
      <w:outlineLvl w:val="3"/>
    </w:pPr>
    <w:rPr>
      <w:b/>
    </w:rPr>
  </w:style>
  <w:style w:type="paragraph" w:styleId="Heading5">
    <w:name w:val="heading 5"/>
    <w:basedOn w:val="Normal"/>
    <w:next w:val="Normal"/>
    <w:link w:val="Heading5Char"/>
    <w:qFormat/>
    <w:rsid w:val="00A41199"/>
    <w:pPr>
      <w:numPr>
        <w:ilvl w:val="4"/>
        <w:numId w:val="2"/>
      </w:numPr>
      <w:spacing w:before="240"/>
      <w:outlineLvl w:val="4"/>
    </w:pPr>
    <w:rPr>
      <w:bCs/>
      <w:i/>
      <w:iCs/>
      <w:szCs w:val="26"/>
    </w:rPr>
  </w:style>
  <w:style w:type="paragraph" w:styleId="Heading6">
    <w:name w:val="heading 6"/>
    <w:basedOn w:val="Normal"/>
    <w:next w:val="Normal"/>
    <w:link w:val="Heading6Char"/>
    <w:qFormat/>
    <w:rsid w:val="00A41199"/>
    <w:pPr>
      <w:numPr>
        <w:ilvl w:val="5"/>
        <w:numId w:val="2"/>
      </w:numPr>
      <w:spacing w:before="240"/>
      <w:outlineLvl w:val="5"/>
    </w:pPr>
    <w:rPr>
      <w:rFonts w:ascii="Times New Roman" w:hAnsi="Times New Roman"/>
      <w:b/>
      <w:bCs/>
      <w:sz w:val="22"/>
    </w:rPr>
  </w:style>
  <w:style w:type="paragraph" w:styleId="Heading7">
    <w:name w:val="heading 7"/>
    <w:basedOn w:val="Normal"/>
    <w:next w:val="Normal"/>
    <w:link w:val="Heading7Char"/>
    <w:qFormat/>
    <w:rsid w:val="00A41199"/>
    <w:pPr>
      <w:numPr>
        <w:ilvl w:val="6"/>
        <w:numId w:val="2"/>
      </w:numPr>
      <w:spacing w:before="240"/>
      <w:outlineLvl w:val="6"/>
    </w:pPr>
    <w:rPr>
      <w:rFonts w:ascii="Times New Roman" w:hAnsi="Times New Roman"/>
      <w:sz w:val="24"/>
      <w:szCs w:val="24"/>
    </w:rPr>
  </w:style>
  <w:style w:type="paragraph" w:styleId="Heading8">
    <w:name w:val="heading 8"/>
    <w:basedOn w:val="Normal"/>
    <w:next w:val="Normal"/>
    <w:link w:val="Heading8Char"/>
    <w:qFormat/>
    <w:rsid w:val="00A41199"/>
    <w:pPr>
      <w:numPr>
        <w:ilvl w:val="7"/>
        <w:numId w:val="2"/>
      </w:numPr>
      <w:spacing w:before="240"/>
      <w:outlineLvl w:val="7"/>
    </w:pPr>
    <w:rPr>
      <w:rFonts w:ascii="Times New Roman" w:hAnsi="Times New Roman"/>
      <w:i/>
      <w:iCs/>
      <w:sz w:val="24"/>
      <w:szCs w:val="24"/>
    </w:rPr>
  </w:style>
  <w:style w:type="paragraph" w:styleId="Heading9">
    <w:name w:val="heading 9"/>
    <w:basedOn w:val="Normal"/>
    <w:next w:val="Normal"/>
    <w:link w:val="Heading9Char"/>
    <w:qFormat/>
    <w:rsid w:val="00A41199"/>
    <w:pPr>
      <w:numPr>
        <w:ilvl w:val="8"/>
        <w:numId w:val="2"/>
      </w:numPr>
      <w:spacing w:before="240"/>
      <w:outlineLvl w:val="8"/>
    </w:pPr>
    <w:rPr>
      <w:rFonts w:cs="Arial"/>
      <w:sz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rsid w:val="00A41199"/>
    <w:rPr>
      <w:rFonts w:ascii="Arial" w:hAnsi="Arial" w:eastAsia="Calibri" w:cs="Arial"/>
      <w:b/>
      <w:sz w:val="32"/>
      <w:szCs w:val="22"/>
    </w:rPr>
  </w:style>
  <w:style w:type="character" w:styleId="Heading2Char" w:customStyle="1">
    <w:name w:val="Heading 2 Char"/>
    <w:link w:val="Heading2"/>
    <w:rsid w:val="00A41199"/>
    <w:rPr>
      <w:rFonts w:ascii="Arial" w:hAnsi="Arial" w:eastAsia="Calibri" w:cs="Arial"/>
      <w:b/>
      <w:sz w:val="28"/>
      <w:szCs w:val="22"/>
    </w:rPr>
  </w:style>
  <w:style w:type="character" w:styleId="Heading3Char" w:customStyle="1">
    <w:name w:val="Heading 3 Char"/>
    <w:link w:val="Heading3"/>
    <w:rsid w:val="00A41199"/>
    <w:rPr>
      <w:rFonts w:ascii="Arial" w:hAnsi="Arial" w:eastAsia="Calibri"/>
      <w:b/>
      <w:sz w:val="24"/>
      <w:szCs w:val="22"/>
    </w:rPr>
  </w:style>
  <w:style w:type="character" w:styleId="Heading4Char" w:customStyle="1">
    <w:name w:val="Heading 4 Char"/>
    <w:link w:val="Heading4"/>
    <w:rsid w:val="00A41199"/>
    <w:rPr>
      <w:rFonts w:ascii="Arial" w:hAnsi="Arial" w:eastAsia="Calibri"/>
      <w:b/>
      <w:szCs w:val="22"/>
    </w:rPr>
  </w:style>
  <w:style w:type="character" w:styleId="Heading5Char" w:customStyle="1">
    <w:name w:val="Heading 5 Char"/>
    <w:link w:val="Heading5"/>
    <w:rsid w:val="00A41199"/>
    <w:rPr>
      <w:rFonts w:ascii="Arial" w:hAnsi="Arial" w:eastAsia="Calibri"/>
      <w:bCs/>
      <w:i/>
      <w:iCs/>
      <w:szCs w:val="26"/>
    </w:rPr>
  </w:style>
  <w:style w:type="character" w:styleId="Heading6Char" w:customStyle="1">
    <w:name w:val="Heading 6 Char"/>
    <w:link w:val="Heading6"/>
    <w:rsid w:val="00A41199"/>
    <w:rPr>
      <w:rFonts w:ascii="Times New Roman" w:hAnsi="Times New Roman" w:eastAsia="Calibri"/>
      <w:b/>
      <w:bCs/>
      <w:sz w:val="22"/>
      <w:szCs w:val="22"/>
    </w:rPr>
  </w:style>
  <w:style w:type="character" w:styleId="Heading7Char" w:customStyle="1">
    <w:name w:val="Heading 7 Char"/>
    <w:link w:val="Heading7"/>
    <w:rsid w:val="00A41199"/>
    <w:rPr>
      <w:rFonts w:ascii="Times New Roman" w:hAnsi="Times New Roman" w:eastAsia="Calibri"/>
      <w:sz w:val="24"/>
      <w:szCs w:val="24"/>
    </w:rPr>
  </w:style>
  <w:style w:type="character" w:styleId="Heading8Char" w:customStyle="1">
    <w:name w:val="Heading 8 Char"/>
    <w:link w:val="Heading8"/>
    <w:rsid w:val="00A41199"/>
    <w:rPr>
      <w:rFonts w:ascii="Times New Roman" w:hAnsi="Times New Roman" w:eastAsia="Calibri"/>
      <w:i/>
      <w:iCs/>
      <w:sz w:val="24"/>
      <w:szCs w:val="24"/>
    </w:rPr>
  </w:style>
  <w:style w:type="character" w:styleId="Heading9Char" w:customStyle="1">
    <w:name w:val="Heading 9 Char"/>
    <w:link w:val="Heading9"/>
    <w:rsid w:val="00A41199"/>
    <w:rPr>
      <w:rFonts w:ascii="Arial" w:hAnsi="Arial" w:eastAsia="Calibri" w:cs="Arial"/>
      <w:sz w:val="22"/>
      <w:szCs w:val="22"/>
    </w:rPr>
  </w:style>
  <w:style w:type="paragraph" w:styleId="Caption">
    <w:name w:val="caption"/>
    <w:basedOn w:val="Normal"/>
    <w:next w:val="Normal"/>
    <w:link w:val="CaptionChar"/>
    <w:qFormat/>
    <w:rsid w:val="00A41199"/>
    <w:pPr>
      <w:spacing w:before="120" w:after="240"/>
    </w:pPr>
    <w:rPr>
      <w:i/>
      <w:sz w:val="18"/>
    </w:rPr>
  </w:style>
  <w:style w:type="paragraph" w:styleId="Bullet" w:customStyle="1">
    <w:name w:val="Bullet"/>
    <w:basedOn w:val="Normal"/>
    <w:qFormat/>
    <w:rsid w:val="00A41199"/>
    <w:pPr>
      <w:numPr>
        <w:numId w:val="1"/>
      </w:numPr>
      <w:spacing w:before="20" w:after="20"/>
    </w:pPr>
  </w:style>
  <w:style w:type="character" w:styleId="CaptionChar" w:customStyle="1">
    <w:name w:val="Caption Char"/>
    <w:link w:val="Caption"/>
    <w:rsid w:val="00A41199"/>
    <w:rPr>
      <w:rFonts w:ascii="Arial" w:hAnsi="Arial" w:eastAsia="Calibri" w:cs="Times New Roman"/>
      <w:i/>
      <w:sz w:val="18"/>
      <w:szCs w:val="22"/>
    </w:rPr>
  </w:style>
  <w:style w:type="character" w:styleId="Hyperlink">
    <w:name w:val="Hyperlink"/>
    <w:rsid w:val="00CD1604"/>
    <w:rPr>
      <w:color w:val="0000FF"/>
      <w:u w:val="single"/>
    </w:rPr>
  </w:style>
  <w:style w:type="paragraph" w:styleId="code" w:customStyle="1">
    <w:name w:val="code"/>
    <w:basedOn w:val="Normal"/>
    <w:qFormat/>
    <w:rsid w:val="00B53F6B"/>
    <w:pPr>
      <w:widowControl w:val="0"/>
      <w:tabs>
        <w:tab w:val="left" w:pos="560"/>
      </w:tabs>
      <w:autoSpaceDE w:val="0"/>
      <w:autoSpaceDN w:val="0"/>
      <w:adjustRightInd w:val="0"/>
      <w:spacing w:before="0" w:after="0"/>
      <w:ind w:left="709"/>
    </w:pPr>
    <w:rPr>
      <w:rFonts w:ascii="Courier New" w:hAnsi="Courier New" w:eastAsia="Cambria" w:cs="Menlo Regular"/>
      <w:szCs w:val="20"/>
    </w:rPr>
  </w:style>
  <w:style w:type="character" w:styleId="FollowedHyperlink">
    <w:name w:val="FollowedHyperlink"/>
    <w:rsid w:val="00CD1604"/>
    <w:rPr>
      <w:color w:val="800080"/>
      <w:u w:val="single"/>
    </w:rPr>
  </w:style>
  <w:style w:type="table" w:styleId="TableGrid">
    <w:name w:val="Table Grid"/>
    <w:basedOn w:val="TableNormal"/>
    <w:rsid w:val="001B3BCE"/>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sbrace" w:customStyle="1">
    <w:name w:val="sbrace"/>
    <w:rsid w:val="00875981"/>
  </w:style>
  <w:style w:type="character" w:styleId="sobjectk" w:customStyle="1">
    <w:name w:val="sobjectk"/>
    <w:rsid w:val="00875981"/>
  </w:style>
  <w:style w:type="character" w:styleId="scolon" w:customStyle="1">
    <w:name w:val="scolon"/>
    <w:rsid w:val="00875981"/>
  </w:style>
  <w:style w:type="character" w:styleId="sbracket" w:customStyle="1">
    <w:name w:val="sbracket"/>
    <w:rsid w:val="00875981"/>
  </w:style>
  <w:style w:type="character" w:styleId="sobjectv" w:customStyle="1">
    <w:name w:val="sobjectv"/>
    <w:rsid w:val="00875981"/>
  </w:style>
  <w:style w:type="character" w:styleId="scomma" w:customStyle="1">
    <w:name w:val="scomma"/>
    <w:rsid w:val="00875981"/>
  </w:style>
  <w:style w:type="paragraph" w:styleId="NormalWeb">
    <w:name w:val="Normal (Web)"/>
    <w:basedOn w:val="Normal"/>
    <w:uiPriority w:val="99"/>
    <w:unhideWhenUsed/>
    <w:rsid w:val="00FE055E"/>
    <w:pPr>
      <w:spacing w:before="100" w:beforeAutospacing="1" w:after="100" w:afterAutospacing="1"/>
      <w:ind w:left="0"/>
    </w:pPr>
    <w:rPr>
      <w:rFonts w:ascii="Times" w:hAnsi="Times" w:eastAsia="MS Mincho"/>
      <w:szCs w:val="20"/>
    </w:rPr>
  </w:style>
  <w:style w:type="paragraph" w:styleId="ListParagraph">
    <w:name w:val="List Paragraph"/>
    <w:aliases w:val="QP List Paragraph"/>
    <w:basedOn w:val="Normal"/>
    <w:link w:val="ListParagraphChar"/>
    <w:uiPriority w:val="34"/>
    <w:qFormat/>
    <w:rsid w:val="00CE6F16"/>
    <w:pPr>
      <w:spacing w:before="0" w:after="0"/>
      <w:contextualSpacing/>
    </w:pPr>
    <w:rPr>
      <w:rFonts w:eastAsia="MS Mincho"/>
      <w:szCs w:val="20"/>
    </w:rPr>
  </w:style>
  <w:style w:type="paragraph" w:styleId="BalloonText">
    <w:name w:val="Balloon Text"/>
    <w:basedOn w:val="Normal"/>
    <w:link w:val="BalloonTextChar"/>
    <w:rsid w:val="004D74F5"/>
    <w:pPr>
      <w:spacing w:before="0" w:after="0"/>
    </w:pPr>
    <w:rPr>
      <w:rFonts w:ascii="Lucida Grande" w:hAnsi="Lucida Grande" w:cs="Lucida Grande"/>
      <w:sz w:val="18"/>
      <w:szCs w:val="18"/>
    </w:rPr>
  </w:style>
  <w:style w:type="character" w:styleId="BalloonTextChar" w:customStyle="1">
    <w:name w:val="Balloon Text Char"/>
    <w:link w:val="BalloonText"/>
    <w:rsid w:val="004D74F5"/>
    <w:rPr>
      <w:rFonts w:ascii="Lucida Grande" w:hAnsi="Lucida Grande" w:eastAsia="Calibri" w:cs="Lucida Grande"/>
      <w:sz w:val="18"/>
      <w:szCs w:val="18"/>
    </w:rPr>
  </w:style>
  <w:style w:type="paragraph" w:styleId="Header">
    <w:name w:val="header"/>
    <w:basedOn w:val="Normal"/>
    <w:link w:val="HeaderChar"/>
    <w:rsid w:val="002F1CAE"/>
    <w:pPr>
      <w:tabs>
        <w:tab w:val="center" w:pos="4320"/>
        <w:tab w:val="right" w:pos="8640"/>
      </w:tabs>
    </w:pPr>
  </w:style>
  <w:style w:type="character" w:styleId="HeaderChar" w:customStyle="1">
    <w:name w:val="Header Char"/>
    <w:link w:val="Header"/>
    <w:rsid w:val="002F1CAE"/>
    <w:rPr>
      <w:rFonts w:ascii="Arial" w:hAnsi="Arial" w:eastAsia="Calibri"/>
      <w:szCs w:val="22"/>
    </w:rPr>
  </w:style>
  <w:style w:type="paragraph" w:styleId="Footer">
    <w:name w:val="footer"/>
    <w:basedOn w:val="Normal"/>
    <w:link w:val="FooterChar"/>
    <w:rsid w:val="002F1CAE"/>
    <w:pPr>
      <w:tabs>
        <w:tab w:val="center" w:pos="4320"/>
        <w:tab w:val="right" w:pos="8640"/>
      </w:tabs>
    </w:pPr>
  </w:style>
  <w:style w:type="character" w:styleId="FooterChar" w:customStyle="1">
    <w:name w:val="Footer Char"/>
    <w:link w:val="Footer"/>
    <w:rsid w:val="002F1CAE"/>
    <w:rPr>
      <w:rFonts w:ascii="Arial" w:hAnsi="Arial" w:eastAsia="Calibri"/>
      <w:szCs w:val="22"/>
    </w:rPr>
  </w:style>
  <w:style w:type="paragraph" w:styleId="Code0" w:customStyle="1">
    <w:name w:val="Code"/>
    <w:basedOn w:val="HTMLPreformatted"/>
    <w:link w:val="CodeChar"/>
    <w:autoRedefine/>
    <w:rsid w:val="00E7519A"/>
    <w:pPr>
      <w:shd w:val="clear" w:color="auto" w:fill="E6E6E6"/>
      <w:tabs>
        <w:tab w:val="left" w:pos="117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color w:val="000000"/>
      <w:sz w:val="18"/>
    </w:rPr>
  </w:style>
  <w:style w:type="character" w:styleId="CodeChar" w:customStyle="1">
    <w:name w:val="Code Char"/>
    <w:link w:val="Code0"/>
    <w:rsid w:val="00E7519A"/>
    <w:rPr>
      <w:rFonts w:ascii="Courier New" w:hAnsi="Courier New" w:eastAsia="Times New Roman" w:cs="Courier New"/>
      <w:color w:val="000000"/>
      <w:sz w:val="18"/>
      <w:shd w:val="clear" w:color="auto" w:fill="E6E6E6"/>
    </w:rPr>
  </w:style>
  <w:style w:type="paragraph" w:styleId="HTMLPreformatted">
    <w:name w:val="HTML Preformatted"/>
    <w:basedOn w:val="Normal"/>
    <w:link w:val="HTMLPreformattedChar"/>
    <w:rsid w:val="00E7519A"/>
    <w:rPr>
      <w:rFonts w:ascii="Courier" w:hAnsi="Courier"/>
      <w:szCs w:val="20"/>
    </w:rPr>
  </w:style>
  <w:style w:type="character" w:styleId="HTMLPreformattedChar" w:customStyle="1">
    <w:name w:val="HTML Preformatted Char"/>
    <w:link w:val="HTMLPreformatted"/>
    <w:rsid w:val="00E7519A"/>
    <w:rPr>
      <w:rFonts w:ascii="Courier" w:hAnsi="Courier" w:eastAsia="Calibri"/>
    </w:rPr>
  </w:style>
  <w:style w:type="paragraph" w:styleId="TOC1">
    <w:name w:val="toc 1"/>
    <w:basedOn w:val="Normal"/>
    <w:next w:val="Normal"/>
    <w:autoRedefine/>
    <w:uiPriority w:val="39"/>
    <w:rsid w:val="003F19BD"/>
    <w:pPr>
      <w:ind w:left="0"/>
    </w:pPr>
  </w:style>
  <w:style w:type="paragraph" w:styleId="TOC2">
    <w:name w:val="toc 2"/>
    <w:basedOn w:val="Normal"/>
    <w:next w:val="Normal"/>
    <w:autoRedefine/>
    <w:uiPriority w:val="39"/>
    <w:rsid w:val="003F19BD"/>
    <w:pPr>
      <w:ind w:left="200"/>
    </w:pPr>
  </w:style>
  <w:style w:type="paragraph" w:styleId="TOC3">
    <w:name w:val="toc 3"/>
    <w:basedOn w:val="Normal"/>
    <w:next w:val="Normal"/>
    <w:autoRedefine/>
    <w:uiPriority w:val="39"/>
    <w:rsid w:val="003F19BD"/>
    <w:pPr>
      <w:ind w:left="400"/>
    </w:pPr>
  </w:style>
  <w:style w:type="paragraph" w:styleId="TOC4">
    <w:name w:val="toc 4"/>
    <w:basedOn w:val="Normal"/>
    <w:next w:val="Normal"/>
    <w:autoRedefine/>
    <w:uiPriority w:val="39"/>
    <w:rsid w:val="003F19BD"/>
    <w:pPr>
      <w:ind w:left="600"/>
    </w:pPr>
  </w:style>
  <w:style w:type="paragraph" w:styleId="DocumentMap">
    <w:name w:val="Document Map"/>
    <w:basedOn w:val="Normal"/>
    <w:link w:val="DocumentMapChar"/>
    <w:rsid w:val="00551C31"/>
    <w:rPr>
      <w:rFonts w:ascii="Lucida Grande" w:hAnsi="Lucida Grande" w:cs="Lucida Grande"/>
      <w:sz w:val="24"/>
      <w:szCs w:val="24"/>
    </w:rPr>
  </w:style>
  <w:style w:type="character" w:styleId="DocumentMapChar" w:customStyle="1">
    <w:name w:val="Document Map Char"/>
    <w:link w:val="DocumentMap"/>
    <w:rsid w:val="00551C31"/>
    <w:rPr>
      <w:rFonts w:ascii="Lucida Grande" w:hAnsi="Lucida Grande" w:eastAsia="Calibri" w:cs="Lucida Grande"/>
      <w:sz w:val="24"/>
      <w:szCs w:val="24"/>
    </w:rPr>
  </w:style>
  <w:style w:type="paragraph" w:styleId="SubHeading" w:customStyle="1">
    <w:name w:val="Sub Heading"/>
    <w:basedOn w:val="Normal"/>
    <w:rsid w:val="001641DC"/>
    <w:pPr>
      <w:pBdr>
        <w:bottom w:val="single" w:color="000080" w:sz="18" w:space="1"/>
      </w:pBdr>
      <w:tabs>
        <w:tab w:val="left" w:pos="720"/>
        <w:tab w:val="left" w:pos="1080"/>
      </w:tabs>
      <w:overflowPunct w:val="0"/>
      <w:autoSpaceDE w:val="0"/>
      <w:autoSpaceDN w:val="0"/>
      <w:adjustRightInd w:val="0"/>
      <w:spacing w:before="0" w:after="0"/>
      <w:ind w:right="4500" w:hanging="360"/>
      <w:textAlignment w:val="baseline"/>
    </w:pPr>
    <w:rPr>
      <w:rFonts w:ascii="Times New Roman" w:hAnsi="Times New Roman" w:eastAsia="Times New Roman"/>
      <w:b/>
      <w:bCs/>
      <w:sz w:val="24"/>
      <w:szCs w:val="24"/>
    </w:rPr>
  </w:style>
  <w:style w:type="character" w:styleId="ListParagraphChar" w:customStyle="1">
    <w:name w:val="List Paragraph Char"/>
    <w:aliases w:val="QP List Paragraph Char"/>
    <w:basedOn w:val="DefaultParagraphFont"/>
    <w:link w:val="ListParagraph"/>
    <w:uiPriority w:val="34"/>
    <w:locked/>
    <w:rsid w:val="00054215"/>
    <w:rPr>
      <w:rFonts w:ascii="Arial" w:hAnsi="Arial" w:eastAsia="MS Mincho"/>
    </w:rPr>
  </w:style>
  <w:style w:type="paragraph" w:styleId="CommentText">
    <w:name w:val="annotation text"/>
    <w:basedOn w:val="Normal"/>
    <w:link w:val="CommentTextChar"/>
    <w:rPr>
      <w:szCs w:val="20"/>
    </w:rPr>
  </w:style>
  <w:style w:type="character" w:styleId="CommentTextChar" w:customStyle="1">
    <w:name w:val="Comment Text Char"/>
    <w:basedOn w:val="DefaultParagraphFont"/>
    <w:link w:val="CommentText"/>
    <w:rPr>
      <w:rFonts w:ascii="Arial" w:hAnsi="Arial" w:eastAsia="Calibri"/>
    </w:rPr>
  </w:style>
  <w:style w:type="character" w:styleId="CommentReference">
    <w:name w:val="annotation reference"/>
    <w:basedOn w:val="DefaultParagraphFont"/>
    <w:rPr>
      <w:sz w:val="16"/>
      <w:szCs w:val="16"/>
    </w:rPr>
  </w:style>
  <w:style w:type="paragraph" w:styleId="Revision">
    <w:name w:val="Revision"/>
    <w:hidden/>
    <w:rsid w:val="00B15215"/>
    <w:rPr>
      <w:rFonts w:ascii="Arial" w:hAnsi="Arial" w:eastAsia="Calibri"/>
      <w:szCs w:val="22"/>
    </w:rPr>
  </w:style>
  <w:style w:type="paragraph" w:styleId="CommentSubject">
    <w:name w:val="annotation subject"/>
    <w:basedOn w:val="CommentText"/>
    <w:next w:val="CommentText"/>
    <w:link w:val="CommentSubjectChar"/>
    <w:rsid w:val="007E3D36"/>
    <w:rPr>
      <w:b/>
      <w:bCs/>
    </w:rPr>
  </w:style>
  <w:style w:type="character" w:styleId="CommentSubjectChar" w:customStyle="1">
    <w:name w:val="Comment Subject Char"/>
    <w:basedOn w:val="CommentTextChar"/>
    <w:link w:val="CommentSubject"/>
    <w:rsid w:val="007E3D36"/>
    <w:rPr>
      <w:rFonts w:ascii="Arial" w:hAnsi="Arial" w:eastAsia="Calibri"/>
      <w:b/>
      <w:bCs/>
    </w:rPr>
  </w:style>
  <w:style w:type="character" w:styleId="UnresolvedMention">
    <w:name w:val="Unresolved Mention"/>
    <w:basedOn w:val="DefaultParagraphFont"/>
    <w:rsid w:val="00761641"/>
    <w:rPr>
      <w:color w:val="605E5C"/>
      <w:shd w:val="clear" w:color="auto" w:fill="E1DFDD"/>
    </w:rPr>
  </w:style>
  <w:style w:type="character" w:styleId="Mention">
    <w:name w:val="Mention"/>
    <w:basedOn w:val="DefaultParagraphFont"/>
    <w:uiPriority w:val="99"/>
    <w:unhideWhenUsed/>
    <w:rsid w:val="00492EFE"/>
    <w:rPr>
      <w:color w:val="2B579A"/>
      <w:shd w:val="clear" w:color="auto" w:fill="E1DFDD"/>
    </w:rPr>
  </w:style>
  <w:style w:type="paragraph" w:styleId="paragraph" w:customStyle="1">
    <w:name w:val="paragraph"/>
    <w:basedOn w:val="Normal"/>
    <w:rsid w:val="00E736BB"/>
    <w:pPr>
      <w:spacing w:before="100" w:beforeAutospacing="1" w:after="100" w:afterAutospacing="1"/>
      <w:ind w:left="0"/>
    </w:pPr>
    <w:rPr>
      <w:rFonts w:ascii="Times New Roman" w:hAnsi="Times New Roman" w:eastAsia="Times New Roman"/>
      <w:sz w:val="24"/>
      <w:szCs w:val="24"/>
      <w:lang w:val="en-CA"/>
    </w:rPr>
  </w:style>
  <w:style w:type="character" w:styleId="normaltextrun" w:customStyle="1">
    <w:name w:val="normaltextrun"/>
    <w:basedOn w:val="DefaultParagraphFont"/>
    <w:rsid w:val="00E736BB"/>
  </w:style>
  <w:style w:type="character" w:styleId="eop" w:customStyle="1">
    <w:name w:val="eop"/>
    <w:basedOn w:val="DefaultParagraphFont"/>
    <w:rsid w:val="00E736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95617">
      <w:bodyDiv w:val="1"/>
      <w:marLeft w:val="0"/>
      <w:marRight w:val="0"/>
      <w:marTop w:val="0"/>
      <w:marBottom w:val="0"/>
      <w:divBdr>
        <w:top w:val="none" w:sz="0" w:space="0" w:color="auto"/>
        <w:left w:val="none" w:sz="0" w:space="0" w:color="auto"/>
        <w:bottom w:val="none" w:sz="0" w:space="0" w:color="auto"/>
        <w:right w:val="none" w:sz="0" w:space="0" w:color="auto"/>
      </w:divBdr>
    </w:div>
    <w:div w:id="168109298">
      <w:bodyDiv w:val="1"/>
      <w:marLeft w:val="0"/>
      <w:marRight w:val="0"/>
      <w:marTop w:val="0"/>
      <w:marBottom w:val="0"/>
      <w:divBdr>
        <w:top w:val="none" w:sz="0" w:space="0" w:color="auto"/>
        <w:left w:val="none" w:sz="0" w:space="0" w:color="auto"/>
        <w:bottom w:val="none" w:sz="0" w:space="0" w:color="auto"/>
        <w:right w:val="none" w:sz="0" w:space="0" w:color="auto"/>
      </w:divBdr>
      <w:divsChild>
        <w:div w:id="1627738064">
          <w:marLeft w:val="0"/>
          <w:marRight w:val="0"/>
          <w:marTop w:val="0"/>
          <w:marBottom w:val="0"/>
          <w:divBdr>
            <w:top w:val="none" w:sz="0" w:space="0" w:color="auto"/>
            <w:left w:val="none" w:sz="0" w:space="0" w:color="auto"/>
            <w:bottom w:val="none" w:sz="0" w:space="0" w:color="auto"/>
            <w:right w:val="none" w:sz="0" w:space="0" w:color="auto"/>
          </w:divBdr>
          <w:divsChild>
            <w:div w:id="894318158">
              <w:marLeft w:val="0"/>
              <w:marRight w:val="0"/>
              <w:marTop w:val="0"/>
              <w:marBottom w:val="0"/>
              <w:divBdr>
                <w:top w:val="none" w:sz="0" w:space="0" w:color="auto"/>
                <w:left w:val="none" w:sz="0" w:space="0" w:color="auto"/>
                <w:bottom w:val="none" w:sz="0" w:space="0" w:color="auto"/>
                <w:right w:val="none" w:sz="0" w:space="0" w:color="auto"/>
              </w:divBdr>
              <w:divsChild>
                <w:div w:id="16528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029597">
      <w:bodyDiv w:val="1"/>
      <w:marLeft w:val="0"/>
      <w:marRight w:val="0"/>
      <w:marTop w:val="0"/>
      <w:marBottom w:val="0"/>
      <w:divBdr>
        <w:top w:val="none" w:sz="0" w:space="0" w:color="auto"/>
        <w:left w:val="none" w:sz="0" w:space="0" w:color="auto"/>
        <w:bottom w:val="none" w:sz="0" w:space="0" w:color="auto"/>
        <w:right w:val="none" w:sz="0" w:space="0" w:color="auto"/>
      </w:divBdr>
      <w:divsChild>
        <w:div w:id="189807317">
          <w:marLeft w:val="0"/>
          <w:marRight w:val="0"/>
          <w:marTop w:val="0"/>
          <w:marBottom w:val="0"/>
          <w:divBdr>
            <w:top w:val="none" w:sz="0" w:space="0" w:color="auto"/>
            <w:left w:val="none" w:sz="0" w:space="0" w:color="auto"/>
            <w:bottom w:val="none" w:sz="0" w:space="0" w:color="auto"/>
            <w:right w:val="none" w:sz="0" w:space="0" w:color="auto"/>
          </w:divBdr>
          <w:divsChild>
            <w:div w:id="42411076">
              <w:marLeft w:val="0"/>
              <w:marRight w:val="0"/>
              <w:marTop w:val="0"/>
              <w:marBottom w:val="0"/>
              <w:divBdr>
                <w:top w:val="none" w:sz="0" w:space="0" w:color="auto"/>
                <w:left w:val="none" w:sz="0" w:space="0" w:color="auto"/>
                <w:bottom w:val="none" w:sz="0" w:space="0" w:color="auto"/>
                <w:right w:val="none" w:sz="0" w:space="0" w:color="auto"/>
              </w:divBdr>
            </w:div>
            <w:div w:id="95372103">
              <w:marLeft w:val="0"/>
              <w:marRight w:val="0"/>
              <w:marTop w:val="0"/>
              <w:marBottom w:val="0"/>
              <w:divBdr>
                <w:top w:val="none" w:sz="0" w:space="0" w:color="auto"/>
                <w:left w:val="none" w:sz="0" w:space="0" w:color="auto"/>
                <w:bottom w:val="none" w:sz="0" w:space="0" w:color="auto"/>
                <w:right w:val="none" w:sz="0" w:space="0" w:color="auto"/>
              </w:divBdr>
            </w:div>
          </w:divsChild>
        </w:div>
        <w:div w:id="595947480">
          <w:marLeft w:val="0"/>
          <w:marRight w:val="0"/>
          <w:marTop w:val="0"/>
          <w:marBottom w:val="0"/>
          <w:divBdr>
            <w:top w:val="none" w:sz="0" w:space="0" w:color="auto"/>
            <w:left w:val="none" w:sz="0" w:space="0" w:color="auto"/>
            <w:bottom w:val="none" w:sz="0" w:space="0" w:color="auto"/>
            <w:right w:val="none" w:sz="0" w:space="0" w:color="auto"/>
          </w:divBdr>
        </w:div>
        <w:div w:id="1894660124">
          <w:marLeft w:val="0"/>
          <w:marRight w:val="0"/>
          <w:marTop w:val="0"/>
          <w:marBottom w:val="0"/>
          <w:divBdr>
            <w:top w:val="none" w:sz="0" w:space="0" w:color="auto"/>
            <w:left w:val="none" w:sz="0" w:space="0" w:color="auto"/>
            <w:bottom w:val="none" w:sz="0" w:space="0" w:color="auto"/>
            <w:right w:val="none" w:sz="0" w:space="0" w:color="auto"/>
          </w:divBdr>
          <w:divsChild>
            <w:div w:id="1022170203">
              <w:marLeft w:val="0"/>
              <w:marRight w:val="0"/>
              <w:marTop w:val="30"/>
              <w:marBottom w:val="30"/>
              <w:divBdr>
                <w:top w:val="none" w:sz="0" w:space="0" w:color="auto"/>
                <w:left w:val="none" w:sz="0" w:space="0" w:color="auto"/>
                <w:bottom w:val="none" w:sz="0" w:space="0" w:color="auto"/>
                <w:right w:val="none" w:sz="0" w:space="0" w:color="auto"/>
              </w:divBdr>
              <w:divsChild>
                <w:div w:id="499810051">
                  <w:marLeft w:val="0"/>
                  <w:marRight w:val="0"/>
                  <w:marTop w:val="0"/>
                  <w:marBottom w:val="0"/>
                  <w:divBdr>
                    <w:top w:val="none" w:sz="0" w:space="0" w:color="auto"/>
                    <w:left w:val="none" w:sz="0" w:space="0" w:color="auto"/>
                    <w:bottom w:val="none" w:sz="0" w:space="0" w:color="auto"/>
                    <w:right w:val="none" w:sz="0" w:space="0" w:color="auto"/>
                  </w:divBdr>
                  <w:divsChild>
                    <w:div w:id="1364939355">
                      <w:marLeft w:val="0"/>
                      <w:marRight w:val="0"/>
                      <w:marTop w:val="0"/>
                      <w:marBottom w:val="0"/>
                      <w:divBdr>
                        <w:top w:val="none" w:sz="0" w:space="0" w:color="auto"/>
                        <w:left w:val="none" w:sz="0" w:space="0" w:color="auto"/>
                        <w:bottom w:val="none" w:sz="0" w:space="0" w:color="auto"/>
                        <w:right w:val="none" w:sz="0" w:space="0" w:color="auto"/>
                      </w:divBdr>
                    </w:div>
                  </w:divsChild>
                </w:div>
                <w:div w:id="633558312">
                  <w:marLeft w:val="0"/>
                  <w:marRight w:val="0"/>
                  <w:marTop w:val="0"/>
                  <w:marBottom w:val="0"/>
                  <w:divBdr>
                    <w:top w:val="none" w:sz="0" w:space="0" w:color="auto"/>
                    <w:left w:val="none" w:sz="0" w:space="0" w:color="auto"/>
                    <w:bottom w:val="none" w:sz="0" w:space="0" w:color="auto"/>
                    <w:right w:val="none" w:sz="0" w:space="0" w:color="auto"/>
                  </w:divBdr>
                  <w:divsChild>
                    <w:div w:id="41252456">
                      <w:marLeft w:val="0"/>
                      <w:marRight w:val="0"/>
                      <w:marTop w:val="0"/>
                      <w:marBottom w:val="0"/>
                      <w:divBdr>
                        <w:top w:val="none" w:sz="0" w:space="0" w:color="auto"/>
                        <w:left w:val="none" w:sz="0" w:space="0" w:color="auto"/>
                        <w:bottom w:val="none" w:sz="0" w:space="0" w:color="auto"/>
                        <w:right w:val="none" w:sz="0" w:space="0" w:color="auto"/>
                      </w:divBdr>
                    </w:div>
                  </w:divsChild>
                </w:div>
                <w:div w:id="1168909344">
                  <w:marLeft w:val="0"/>
                  <w:marRight w:val="0"/>
                  <w:marTop w:val="0"/>
                  <w:marBottom w:val="0"/>
                  <w:divBdr>
                    <w:top w:val="none" w:sz="0" w:space="0" w:color="auto"/>
                    <w:left w:val="none" w:sz="0" w:space="0" w:color="auto"/>
                    <w:bottom w:val="none" w:sz="0" w:space="0" w:color="auto"/>
                    <w:right w:val="none" w:sz="0" w:space="0" w:color="auto"/>
                  </w:divBdr>
                  <w:divsChild>
                    <w:div w:id="362289649">
                      <w:marLeft w:val="0"/>
                      <w:marRight w:val="0"/>
                      <w:marTop w:val="0"/>
                      <w:marBottom w:val="0"/>
                      <w:divBdr>
                        <w:top w:val="none" w:sz="0" w:space="0" w:color="auto"/>
                        <w:left w:val="none" w:sz="0" w:space="0" w:color="auto"/>
                        <w:bottom w:val="none" w:sz="0" w:space="0" w:color="auto"/>
                        <w:right w:val="none" w:sz="0" w:space="0" w:color="auto"/>
                      </w:divBdr>
                    </w:div>
                  </w:divsChild>
                </w:div>
                <w:div w:id="1520587893">
                  <w:marLeft w:val="0"/>
                  <w:marRight w:val="0"/>
                  <w:marTop w:val="0"/>
                  <w:marBottom w:val="0"/>
                  <w:divBdr>
                    <w:top w:val="none" w:sz="0" w:space="0" w:color="auto"/>
                    <w:left w:val="none" w:sz="0" w:space="0" w:color="auto"/>
                    <w:bottom w:val="none" w:sz="0" w:space="0" w:color="auto"/>
                    <w:right w:val="none" w:sz="0" w:space="0" w:color="auto"/>
                  </w:divBdr>
                  <w:divsChild>
                    <w:div w:id="819927945">
                      <w:marLeft w:val="0"/>
                      <w:marRight w:val="0"/>
                      <w:marTop w:val="0"/>
                      <w:marBottom w:val="0"/>
                      <w:divBdr>
                        <w:top w:val="none" w:sz="0" w:space="0" w:color="auto"/>
                        <w:left w:val="none" w:sz="0" w:space="0" w:color="auto"/>
                        <w:bottom w:val="none" w:sz="0" w:space="0" w:color="auto"/>
                        <w:right w:val="none" w:sz="0" w:space="0" w:color="auto"/>
                      </w:divBdr>
                    </w:div>
                  </w:divsChild>
                </w:div>
                <w:div w:id="1685013591">
                  <w:marLeft w:val="0"/>
                  <w:marRight w:val="0"/>
                  <w:marTop w:val="0"/>
                  <w:marBottom w:val="0"/>
                  <w:divBdr>
                    <w:top w:val="none" w:sz="0" w:space="0" w:color="auto"/>
                    <w:left w:val="none" w:sz="0" w:space="0" w:color="auto"/>
                    <w:bottom w:val="none" w:sz="0" w:space="0" w:color="auto"/>
                    <w:right w:val="none" w:sz="0" w:space="0" w:color="auto"/>
                  </w:divBdr>
                  <w:divsChild>
                    <w:div w:id="1914775164">
                      <w:marLeft w:val="0"/>
                      <w:marRight w:val="0"/>
                      <w:marTop w:val="0"/>
                      <w:marBottom w:val="0"/>
                      <w:divBdr>
                        <w:top w:val="none" w:sz="0" w:space="0" w:color="auto"/>
                        <w:left w:val="none" w:sz="0" w:space="0" w:color="auto"/>
                        <w:bottom w:val="none" w:sz="0" w:space="0" w:color="auto"/>
                        <w:right w:val="none" w:sz="0" w:space="0" w:color="auto"/>
                      </w:divBdr>
                    </w:div>
                  </w:divsChild>
                </w:div>
                <w:div w:id="1945578466">
                  <w:marLeft w:val="0"/>
                  <w:marRight w:val="0"/>
                  <w:marTop w:val="0"/>
                  <w:marBottom w:val="0"/>
                  <w:divBdr>
                    <w:top w:val="none" w:sz="0" w:space="0" w:color="auto"/>
                    <w:left w:val="none" w:sz="0" w:space="0" w:color="auto"/>
                    <w:bottom w:val="none" w:sz="0" w:space="0" w:color="auto"/>
                    <w:right w:val="none" w:sz="0" w:space="0" w:color="auto"/>
                  </w:divBdr>
                  <w:divsChild>
                    <w:div w:id="883516583">
                      <w:marLeft w:val="0"/>
                      <w:marRight w:val="0"/>
                      <w:marTop w:val="0"/>
                      <w:marBottom w:val="0"/>
                      <w:divBdr>
                        <w:top w:val="none" w:sz="0" w:space="0" w:color="auto"/>
                        <w:left w:val="none" w:sz="0" w:space="0" w:color="auto"/>
                        <w:bottom w:val="none" w:sz="0" w:space="0" w:color="auto"/>
                        <w:right w:val="none" w:sz="0" w:space="0" w:color="auto"/>
                      </w:divBdr>
                    </w:div>
                  </w:divsChild>
                </w:div>
                <w:div w:id="1954050493">
                  <w:marLeft w:val="0"/>
                  <w:marRight w:val="0"/>
                  <w:marTop w:val="0"/>
                  <w:marBottom w:val="0"/>
                  <w:divBdr>
                    <w:top w:val="none" w:sz="0" w:space="0" w:color="auto"/>
                    <w:left w:val="none" w:sz="0" w:space="0" w:color="auto"/>
                    <w:bottom w:val="none" w:sz="0" w:space="0" w:color="auto"/>
                    <w:right w:val="none" w:sz="0" w:space="0" w:color="auto"/>
                  </w:divBdr>
                  <w:divsChild>
                    <w:div w:id="441147285">
                      <w:marLeft w:val="0"/>
                      <w:marRight w:val="0"/>
                      <w:marTop w:val="0"/>
                      <w:marBottom w:val="0"/>
                      <w:divBdr>
                        <w:top w:val="none" w:sz="0" w:space="0" w:color="auto"/>
                        <w:left w:val="none" w:sz="0" w:space="0" w:color="auto"/>
                        <w:bottom w:val="none" w:sz="0" w:space="0" w:color="auto"/>
                        <w:right w:val="none" w:sz="0" w:space="0" w:color="auto"/>
                      </w:divBdr>
                    </w:div>
                  </w:divsChild>
                </w:div>
                <w:div w:id="1981568363">
                  <w:marLeft w:val="0"/>
                  <w:marRight w:val="0"/>
                  <w:marTop w:val="0"/>
                  <w:marBottom w:val="0"/>
                  <w:divBdr>
                    <w:top w:val="none" w:sz="0" w:space="0" w:color="auto"/>
                    <w:left w:val="none" w:sz="0" w:space="0" w:color="auto"/>
                    <w:bottom w:val="none" w:sz="0" w:space="0" w:color="auto"/>
                    <w:right w:val="none" w:sz="0" w:space="0" w:color="auto"/>
                  </w:divBdr>
                  <w:divsChild>
                    <w:div w:id="155761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648070">
      <w:bodyDiv w:val="1"/>
      <w:marLeft w:val="0"/>
      <w:marRight w:val="0"/>
      <w:marTop w:val="0"/>
      <w:marBottom w:val="0"/>
      <w:divBdr>
        <w:top w:val="none" w:sz="0" w:space="0" w:color="auto"/>
        <w:left w:val="none" w:sz="0" w:space="0" w:color="auto"/>
        <w:bottom w:val="none" w:sz="0" w:space="0" w:color="auto"/>
        <w:right w:val="none" w:sz="0" w:space="0" w:color="auto"/>
      </w:divBdr>
    </w:div>
    <w:div w:id="620653390">
      <w:bodyDiv w:val="1"/>
      <w:marLeft w:val="0"/>
      <w:marRight w:val="0"/>
      <w:marTop w:val="0"/>
      <w:marBottom w:val="0"/>
      <w:divBdr>
        <w:top w:val="none" w:sz="0" w:space="0" w:color="auto"/>
        <w:left w:val="none" w:sz="0" w:space="0" w:color="auto"/>
        <w:bottom w:val="none" w:sz="0" w:space="0" w:color="auto"/>
        <w:right w:val="none" w:sz="0" w:space="0" w:color="auto"/>
      </w:divBdr>
      <w:divsChild>
        <w:div w:id="1066882131">
          <w:marLeft w:val="0"/>
          <w:marRight w:val="0"/>
          <w:marTop w:val="0"/>
          <w:marBottom w:val="0"/>
          <w:divBdr>
            <w:top w:val="none" w:sz="0" w:space="0" w:color="auto"/>
            <w:left w:val="none" w:sz="0" w:space="0" w:color="auto"/>
            <w:bottom w:val="none" w:sz="0" w:space="0" w:color="auto"/>
            <w:right w:val="none" w:sz="0" w:space="0" w:color="auto"/>
          </w:divBdr>
          <w:divsChild>
            <w:div w:id="2103867345">
              <w:marLeft w:val="0"/>
              <w:marRight w:val="0"/>
              <w:marTop w:val="0"/>
              <w:marBottom w:val="0"/>
              <w:divBdr>
                <w:top w:val="none" w:sz="0" w:space="0" w:color="auto"/>
                <w:left w:val="none" w:sz="0" w:space="0" w:color="auto"/>
                <w:bottom w:val="none" w:sz="0" w:space="0" w:color="auto"/>
                <w:right w:val="none" w:sz="0" w:space="0" w:color="auto"/>
              </w:divBdr>
              <w:divsChild>
                <w:div w:id="13813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4015">
      <w:bodyDiv w:val="1"/>
      <w:marLeft w:val="0"/>
      <w:marRight w:val="0"/>
      <w:marTop w:val="0"/>
      <w:marBottom w:val="0"/>
      <w:divBdr>
        <w:top w:val="none" w:sz="0" w:space="0" w:color="auto"/>
        <w:left w:val="none" w:sz="0" w:space="0" w:color="auto"/>
        <w:bottom w:val="none" w:sz="0" w:space="0" w:color="auto"/>
        <w:right w:val="none" w:sz="0" w:space="0" w:color="auto"/>
      </w:divBdr>
    </w:div>
    <w:div w:id="964849371">
      <w:bodyDiv w:val="1"/>
      <w:marLeft w:val="0"/>
      <w:marRight w:val="0"/>
      <w:marTop w:val="0"/>
      <w:marBottom w:val="0"/>
      <w:divBdr>
        <w:top w:val="none" w:sz="0" w:space="0" w:color="auto"/>
        <w:left w:val="none" w:sz="0" w:space="0" w:color="auto"/>
        <w:bottom w:val="none" w:sz="0" w:space="0" w:color="auto"/>
        <w:right w:val="none" w:sz="0" w:space="0" w:color="auto"/>
      </w:divBdr>
    </w:div>
    <w:div w:id="988511260">
      <w:bodyDiv w:val="1"/>
      <w:marLeft w:val="0"/>
      <w:marRight w:val="0"/>
      <w:marTop w:val="0"/>
      <w:marBottom w:val="0"/>
      <w:divBdr>
        <w:top w:val="none" w:sz="0" w:space="0" w:color="auto"/>
        <w:left w:val="none" w:sz="0" w:space="0" w:color="auto"/>
        <w:bottom w:val="none" w:sz="0" w:space="0" w:color="auto"/>
        <w:right w:val="none" w:sz="0" w:space="0" w:color="auto"/>
      </w:divBdr>
    </w:div>
    <w:div w:id="1002051027">
      <w:bodyDiv w:val="1"/>
      <w:marLeft w:val="0"/>
      <w:marRight w:val="0"/>
      <w:marTop w:val="0"/>
      <w:marBottom w:val="0"/>
      <w:divBdr>
        <w:top w:val="none" w:sz="0" w:space="0" w:color="auto"/>
        <w:left w:val="none" w:sz="0" w:space="0" w:color="auto"/>
        <w:bottom w:val="none" w:sz="0" w:space="0" w:color="auto"/>
        <w:right w:val="none" w:sz="0" w:space="0" w:color="auto"/>
      </w:divBdr>
    </w:div>
    <w:div w:id="1359545745">
      <w:bodyDiv w:val="1"/>
      <w:marLeft w:val="0"/>
      <w:marRight w:val="0"/>
      <w:marTop w:val="0"/>
      <w:marBottom w:val="0"/>
      <w:divBdr>
        <w:top w:val="none" w:sz="0" w:space="0" w:color="auto"/>
        <w:left w:val="none" w:sz="0" w:space="0" w:color="auto"/>
        <w:bottom w:val="none" w:sz="0" w:space="0" w:color="auto"/>
        <w:right w:val="none" w:sz="0" w:space="0" w:color="auto"/>
      </w:divBdr>
    </w:div>
    <w:div w:id="1442146609">
      <w:bodyDiv w:val="1"/>
      <w:marLeft w:val="0"/>
      <w:marRight w:val="0"/>
      <w:marTop w:val="0"/>
      <w:marBottom w:val="0"/>
      <w:divBdr>
        <w:top w:val="none" w:sz="0" w:space="0" w:color="auto"/>
        <w:left w:val="none" w:sz="0" w:space="0" w:color="auto"/>
        <w:bottom w:val="none" w:sz="0" w:space="0" w:color="auto"/>
        <w:right w:val="none" w:sz="0" w:space="0" w:color="auto"/>
      </w:divBdr>
    </w:div>
    <w:div w:id="1457597395">
      <w:bodyDiv w:val="1"/>
      <w:marLeft w:val="0"/>
      <w:marRight w:val="0"/>
      <w:marTop w:val="0"/>
      <w:marBottom w:val="0"/>
      <w:divBdr>
        <w:top w:val="none" w:sz="0" w:space="0" w:color="auto"/>
        <w:left w:val="none" w:sz="0" w:space="0" w:color="auto"/>
        <w:bottom w:val="none" w:sz="0" w:space="0" w:color="auto"/>
        <w:right w:val="none" w:sz="0" w:space="0" w:color="auto"/>
      </w:divBdr>
    </w:div>
    <w:div w:id="1546914170">
      <w:bodyDiv w:val="1"/>
      <w:marLeft w:val="0"/>
      <w:marRight w:val="0"/>
      <w:marTop w:val="0"/>
      <w:marBottom w:val="0"/>
      <w:divBdr>
        <w:top w:val="none" w:sz="0" w:space="0" w:color="auto"/>
        <w:left w:val="none" w:sz="0" w:space="0" w:color="auto"/>
        <w:bottom w:val="none" w:sz="0" w:space="0" w:color="auto"/>
        <w:right w:val="none" w:sz="0" w:space="0" w:color="auto"/>
      </w:divBdr>
    </w:div>
    <w:div w:id="1644233321">
      <w:bodyDiv w:val="1"/>
      <w:marLeft w:val="0"/>
      <w:marRight w:val="0"/>
      <w:marTop w:val="0"/>
      <w:marBottom w:val="0"/>
      <w:divBdr>
        <w:top w:val="none" w:sz="0" w:space="0" w:color="auto"/>
        <w:left w:val="none" w:sz="0" w:space="0" w:color="auto"/>
        <w:bottom w:val="none" w:sz="0" w:space="0" w:color="auto"/>
        <w:right w:val="none" w:sz="0" w:space="0" w:color="auto"/>
      </w:divBdr>
    </w:div>
    <w:div w:id="1741438358">
      <w:bodyDiv w:val="1"/>
      <w:marLeft w:val="0"/>
      <w:marRight w:val="0"/>
      <w:marTop w:val="0"/>
      <w:marBottom w:val="0"/>
      <w:divBdr>
        <w:top w:val="none" w:sz="0" w:space="0" w:color="auto"/>
        <w:left w:val="none" w:sz="0" w:space="0" w:color="auto"/>
        <w:bottom w:val="none" w:sz="0" w:space="0" w:color="auto"/>
        <w:right w:val="none" w:sz="0" w:space="0" w:color="auto"/>
      </w:divBdr>
    </w:div>
    <w:div w:id="1800762416">
      <w:bodyDiv w:val="1"/>
      <w:marLeft w:val="0"/>
      <w:marRight w:val="0"/>
      <w:marTop w:val="0"/>
      <w:marBottom w:val="0"/>
      <w:divBdr>
        <w:top w:val="none" w:sz="0" w:space="0" w:color="auto"/>
        <w:left w:val="none" w:sz="0" w:space="0" w:color="auto"/>
        <w:bottom w:val="none" w:sz="0" w:space="0" w:color="auto"/>
        <w:right w:val="none" w:sz="0" w:space="0" w:color="auto"/>
      </w:divBdr>
      <w:divsChild>
        <w:div w:id="1088384137">
          <w:marLeft w:val="0"/>
          <w:marRight w:val="0"/>
          <w:marTop w:val="0"/>
          <w:marBottom w:val="0"/>
          <w:divBdr>
            <w:top w:val="none" w:sz="0" w:space="0" w:color="auto"/>
            <w:left w:val="none" w:sz="0" w:space="0" w:color="auto"/>
            <w:bottom w:val="none" w:sz="0" w:space="0" w:color="auto"/>
            <w:right w:val="none" w:sz="0" w:space="0" w:color="auto"/>
          </w:divBdr>
          <w:divsChild>
            <w:div w:id="2053261062">
              <w:marLeft w:val="0"/>
              <w:marRight w:val="0"/>
              <w:marTop w:val="0"/>
              <w:marBottom w:val="0"/>
              <w:divBdr>
                <w:top w:val="none" w:sz="0" w:space="0" w:color="auto"/>
                <w:left w:val="none" w:sz="0" w:space="0" w:color="auto"/>
                <w:bottom w:val="none" w:sz="0" w:space="0" w:color="auto"/>
                <w:right w:val="none" w:sz="0" w:space="0" w:color="auto"/>
              </w:divBdr>
              <w:divsChild>
                <w:div w:id="12524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88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smartstonesco-my.sharepoint.com/:w:/g/personal/wil_cognixion_com/EQC-FpKpUhZNlzgDGrhRtB8BbjCiYOfzLBLc5xjdYpvsUw?e=aGXbhm" TargetMode="External"/><Relationship Id="rId18" Type="http://schemas.microsoft.com/office/2011/relationships/commentsExtended" Target="commentsExtended.xml"/><Relationship Id="rId26" Type="http://schemas.openxmlformats.org/officeDocument/2006/relationships/image" Target="media/image2.png"/><Relationship Id="rId3" Type="http://schemas.openxmlformats.org/officeDocument/2006/relationships/customXml" Target="../customXml/item3.xml"/><Relationship Id="rId21" Type="http://schemas.openxmlformats.org/officeDocument/2006/relationships/hyperlink" Target="https://www.frontiersin.org/articles/10.3389/fnhum.2020.595890/full" TargetMode="External"/><Relationship Id="rId7"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comments" Target="comments.xml"/><Relationship Id="rId25" Type="http://schemas.openxmlformats.org/officeDocument/2006/relationships/hyperlink" Target="https://www.figma.com/file/OaEzSBKeZ0syt9DCOXuZjq/Jupyter-Desktop-SSVEP-UI?node-id=90%3A10598" TargetMode="External"/><Relationship Id="rId2" Type="http://schemas.openxmlformats.org/officeDocument/2006/relationships/customXml" Target="../customXml/item2.xml"/><Relationship Id="rId16" Type="http://schemas.openxmlformats.org/officeDocument/2006/relationships/hyperlink" Target="https://journals.plos.org/plosone/article?id=10.1371/journal.pone.0073691" TargetMode="External"/><Relationship Id="rId20" Type="http://schemas.microsoft.com/office/2018/08/relationships/commentsExtensible" Target="commentsExtensible.xm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pubmed.ncbi.nlm.nih.gov/20972777/" TargetMode="External"/><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www.frontiersin.org/articles/10.3389/fnhum.2020.595890/full" TargetMode="External"/><Relationship Id="rId23" Type="http://schemas.openxmlformats.org/officeDocument/2006/relationships/hyperlink" Target="https://www.researchgate.net/publication/271220328_SSVEP-modulation_by_covert_and_overt_attention_Novel_features_for_BCI_in_attention_neuro-rehabilitation" TargetMode="External"/><Relationship Id="rId28" Type="http://schemas.openxmlformats.org/officeDocument/2006/relationships/footer" Target="footer1.xml"/><Relationship Id="rId10" Type="http://schemas.openxmlformats.org/officeDocument/2006/relationships/footnotes" Target="footnotes.xml"/><Relationship Id="rId19" Type="http://schemas.microsoft.com/office/2016/09/relationships/commentsIds" Target="commentsIds.xm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figma.com/file/OaEzSBKeZ0syt9DCOXuZjq/Jupyter-Desktop-SSVEP-UI?node-id=90%3A10598" TargetMode="External"/><Relationship Id="rId22" Type="http://schemas.openxmlformats.org/officeDocument/2006/relationships/hyperlink" Target="https://pubmed.ncbi.nlm.nih.gov/25571230/" TargetMode="External"/><Relationship Id="rId27" Type="http://schemas.openxmlformats.org/officeDocument/2006/relationships/image" Target="media/image3.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wil/Library/Group%2520Containers/UBF8T346G9.Office/User%2520Content.localized/Templates.localized/DesignD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4cfae4e1-e157-46fd-8ad5-7d0d60b9829c">
      <UserInfo>
        <DisplayName>Contracted Projects Members</DisplayName>
        <AccountId>7</AccountId>
        <AccountType/>
      </UserInfo>
    </SharedWithUsers>
    <TaxCatchAll xmlns="4cfae4e1-e157-46fd-8ad5-7d0d60b9829c" xsi:nil="true"/>
    <lcf76f155ced4ddcb4097134ff3c332f xmlns="fbec9d2a-76d0-469a-aa95-2dff2ed60da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F09EB3FAB65EB4AAD33BD7B8D7AADE9" ma:contentTypeVersion="13" ma:contentTypeDescription="Create a new document." ma:contentTypeScope="" ma:versionID="ef11e01c97f8b3cb3024d6aee7e9fd23">
  <xsd:schema xmlns:xsd="http://www.w3.org/2001/XMLSchema" xmlns:xs="http://www.w3.org/2001/XMLSchema" xmlns:p="http://schemas.microsoft.com/office/2006/metadata/properties" xmlns:ns2="fbec9d2a-76d0-469a-aa95-2dff2ed60da0" xmlns:ns3="4cfae4e1-e157-46fd-8ad5-7d0d60b9829c" targetNamespace="http://schemas.microsoft.com/office/2006/metadata/properties" ma:root="true" ma:fieldsID="1f059af3797d13e45ae6e7be3893ed80" ns2:_="" ns3:_="">
    <xsd:import namespace="fbec9d2a-76d0-469a-aa95-2dff2ed60da0"/>
    <xsd:import namespace="4cfae4e1-e157-46fd-8ad5-7d0d60b9829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ec9d2a-76d0-469a-aa95-2dff2ed60d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163b9481-7f01-4991-9fcf-1e13ffbe1e4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4cfae4e1-e157-46fd-8ad5-7d0d60b9829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099b7386-50c5-41f4-ac8e-70afae3ea96b}" ma:internalName="TaxCatchAll" ma:showField="CatchAllData" ma:web="4cfae4e1-e157-46fd-8ad5-7d0d60b9829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F0DA8E-E839-459A-AFA4-EBA6ACADF0C6}">
  <ds:schemaRefs>
    <ds:schemaRef ds:uri="http://schemas.microsoft.com/office/2006/metadata/properties"/>
    <ds:schemaRef ds:uri="http://schemas.microsoft.com/office/infopath/2007/PartnerControls"/>
    <ds:schemaRef ds:uri="4cfae4e1-e157-46fd-8ad5-7d0d60b9829c"/>
  </ds:schemaRefs>
</ds:datastoreItem>
</file>

<file path=customXml/itemProps2.xml><?xml version="1.0" encoding="utf-8"?>
<ds:datastoreItem xmlns:ds="http://schemas.openxmlformats.org/officeDocument/2006/customXml" ds:itemID="{38AD6B96-A986-4F86-B6E3-096E5B70AF5C}">
  <ds:schemaRefs>
    <ds:schemaRef ds:uri="http://schemas.microsoft.com/sharepoint/v3/contenttype/forms"/>
  </ds:schemaRefs>
</ds:datastoreItem>
</file>

<file path=customXml/itemProps3.xml><?xml version="1.0" encoding="utf-8"?>
<ds:datastoreItem xmlns:ds="http://schemas.openxmlformats.org/officeDocument/2006/customXml" ds:itemID="{8B718BF1-CA61-4882-ADFF-D35876A6E0A8}">
  <ds:schemaRefs>
    <ds:schemaRef ds:uri="http://schemas.microsoft.com/office/2006/metadata/longProperties"/>
  </ds:schemaRefs>
</ds:datastoreItem>
</file>

<file path=customXml/itemProps4.xml><?xml version="1.0" encoding="utf-8"?>
<ds:datastoreItem xmlns:ds="http://schemas.openxmlformats.org/officeDocument/2006/customXml" ds:itemID="{1AADCE40-4F16-4623-B2B4-C0AD5B0645AE}"/>
</file>

<file path=customXml/itemProps5.xml><?xml version="1.0" encoding="utf-8"?>
<ds:datastoreItem xmlns:ds="http://schemas.openxmlformats.org/officeDocument/2006/customXml" ds:itemID="{2D362C2F-3948-2241-82F2-36A1155B2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DesignDoc.dotx</Template>
  <TotalTime>2880</TotalTime>
  <Pages>15</Pages>
  <Words>4321</Words>
  <Characters>24633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This document is a draft high-level design to address refactoring of the VSTB catalog browsing functionality to make it more widely applicable</vt:lpstr>
    </vt:vector>
  </TitlesOfParts>
  <Company>Quickplay</Company>
  <LinksUpToDate>false</LinksUpToDate>
  <CharactersWithSpaces>28897</CharactersWithSpaces>
  <SharedDoc>false</SharedDoc>
  <HLinks>
    <vt:vector size="96" baseType="variant">
      <vt:variant>
        <vt:i4>1507358</vt:i4>
      </vt:variant>
      <vt:variant>
        <vt:i4>123</vt:i4>
      </vt:variant>
      <vt:variant>
        <vt:i4>0</vt:i4>
      </vt:variant>
      <vt:variant>
        <vt:i4>5</vt:i4>
      </vt:variant>
      <vt:variant>
        <vt:lpwstr>https://www.figma.com/file/OaEzSBKeZ0syt9DCOXuZjq/Jupyter-Desktop-SSVEP-UI?node-id=90%3A10598</vt:lpwstr>
      </vt:variant>
      <vt:variant>
        <vt:lpwstr/>
      </vt:variant>
      <vt:variant>
        <vt:i4>851977</vt:i4>
      </vt:variant>
      <vt:variant>
        <vt:i4>117</vt:i4>
      </vt:variant>
      <vt:variant>
        <vt:i4>0</vt:i4>
      </vt:variant>
      <vt:variant>
        <vt:i4>5</vt:i4>
      </vt:variant>
      <vt:variant>
        <vt:lpwstr>https://pubmed.ncbi.nlm.nih.gov/20972777/</vt:lpwstr>
      </vt:variant>
      <vt:variant>
        <vt:lpwstr/>
      </vt:variant>
      <vt:variant>
        <vt:i4>1966151</vt:i4>
      </vt:variant>
      <vt:variant>
        <vt:i4>114</vt:i4>
      </vt:variant>
      <vt:variant>
        <vt:i4>0</vt:i4>
      </vt:variant>
      <vt:variant>
        <vt:i4>5</vt:i4>
      </vt:variant>
      <vt:variant>
        <vt:lpwstr>https://www.frontiersin.org/articles/10.3389/fnins.2021.746146/full</vt:lpwstr>
      </vt:variant>
      <vt:variant>
        <vt:lpwstr>B13</vt:lpwstr>
      </vt:variant>
      <vt:variant>
        <vt:i4>1900615</vt:i4>
      </vt:variant>
      <vt:variant>
        <vt:i4>111</vt:i4>
      </vt:variant>
      <vt:variant>
        <vt:i4>0</vt:i4>
      </vt:variant>
      <vt:variant>
        <vt:i4>5</vt:i4>
      </vt:variant>
      <vt:variant>
        <vt:lpwstr>https://www.frontiersin.org/articles/10.3389/fnins.2021.746146/full</vt:lpwstr>
      </vt:variant>
      <vt:variant>
        <vt:lpwstr>B26</vt:lpwstr>
      </vt:variant>
      <vt:variant>
        <vt:i4>1900615</vt:i4>
      </vt:variant>
      <vt:variant>
        <vt:i4>108</vt:i4>
      </vt:variant>
      <vt:variant>
        <vt:i4>0</vt:i4>
      </vt:variant>
      <vt:variant>
        <vt:i4>5</vt:i4>
      </vt:variant>
      <vt:variant>
        <vt:lpwstr>https://www.frontiersin.org/articles/10.3389/fnins.2021.746146/full</vt:lpwstr>
      </vt:variant>
      <vt:variant>
        <vt:lpwstr>B27</vt:lpwstr>
      </vt:variant>
      <vt:variant>
        <vt:i4>3080229</vt:i4>
      </vt:variant>
      <vt:variant>
        <vt:i4>105</vt:i4>
      </vt:variant>
      <vt:variant>
        <vt:i4>0</vt:i4>
      </vt:variant>
      <vt:variant>
        <vt:i4>5</vt:i4>
      </vt:variant>
      <vt:variant>
        <vt:lpwstr>https://www.frontiersin.org/articles/10.3389/fnins.2021.746146/full</vt:lpwstr>
      </vt:variant>
      <vt:variant>
        <vt:lpwstr/>
      </vt:variant>
      <vt:variant>
        <vt:i4>2097164</vt:i4>
      </vt:variant>
      <vt:variant>
        <vt:i4>102</vt:i4>
      </vt:variant>
      <vt:variant>
        <vt:i4>0</vt:i4>
      </vt:variant>
      <vt:variant>
        <vt:i4>5</vt:i4>
      </vt:variant>
      <vt:variant>
        <vt:lpwstr>https://www.researchgate.net/publication/271220328_SSVEP-modulation_by_covert_and_overt_attention_Novel_features_for_BCI_in_attention_neuro-rehabilitation</vt:lpwstr>
      </vt:variant>
      <vt:variant>
        <vt:lpwstr/>
      </vt:variant>
      <vt:variant>
        <vt:i4>655362</vt:i4>
      </vt:variant>
      <vt:variant>
        <vt:i4>99</vt:i4>
      </vt:variant>
      <vt:variant>
        <vt:i4>0</vt:i4>
      </vt:variant>
      <vt:variant>
        <vt:i4>5</vt:i4>
      </vt:variant>
      <vt:variant>
        <vt:lpwstr>https://pubmed.ncbi.nlm.nih.gov/25571230/</vt:lpwstr>
      </vt:variant>
      <vt:variant>
        <vt:lpwstr/>
      </vt:variant>
      <vt:variant>
        <vt:i4>3276851</vt:i4>
      </vt:variant>
      <vt:variant>
        <vt:i4>96</vt:i4>
      </vt:variant>
      <vt:variant>
        <vt:i4>0</vt:i4>
      </vt:variant>
      <vt:variant>
        <vt:i4>5</vt:i4>
      </vt:variant>
      <vt:variant>
        <vt:lpwstr>https://www.frontiersin.org/articles/10.3389/fnhum.2020.595890/full</vt:lpwstr>
      </vt:variant>
      <vt:variant>
        <vt:lpwstr/>
      </vt:variant>
      <vt:variant>
        <vt:i4>655430</vt:i4>
      </vt:variant>
      <vt:variant>
        <vt:i4>93</vt:i4>
      </vt:variant>
      <vt:variant>
        <vt:i4>0</vt:i4>
      </vt:variant>
      <vt:variant>
        <vt:i4>5</vt:i4>
      </vt:variant>
      <vt:variant>
        <vt:lpwstr>https://journals.plos.org/plosone/article?id=10.1371/journal.pone.0073691</vt:lpwstr>
      </vt:variant>
      <vt:variant>
        <vt:lpwstr/>
      </vt:variant>
      <vt:variant>
        <vt:i4>3276851</vt:i4>
      </vt:variant>
      <vt:variant>
        <vt:i4>90</vt:i4>
      </vt:variant>
      <vt:variant>
        <vt:i4>0</vt:i4>
      </vt:variant>
      <vt:variant>
        <vt:i4>5</vt:i4>
      </vt:variant>
      <vt:variant>
        <vt:lpwstr>https://www.frontiersin.org/articles/10.3389/fnhum.2020.595890/full</vt:lpwstr>
      </vt:variant>
      <vt:variant>
        <vt:lpwstr/>
      </vt:variant>
      <vt:variant>
        <vt:i4>1507358</vt:i4>
      </vt:variant>
      <vt:variant>
        <vt:i4>87</vt:i4>
      </vt:variant>
      <vt:variant>
        <vt:i4>0</vt:i4>
      </vt:variant>
      <vt:variant>
        <vt:i4>5</vt:i4>
      </vt:variant>
      <vt:variant>
        <vt:lpwstr>https://www.figma.com/file/OaEzSBKeZ0syt9DCOXuZjq/Jupyter-Desktop-SSVEP-UI?node-id=90%3A10598</vt:lpwstr>
      </vt:variant>
      <vt:variant>
        <vt:lpwstr/>
      </vt:variant>
      <vt:variant>
        <vt:i4>5832782</vt:i4>
      </vt:variant>
      <vt:variant>
        <vt:i4>84</vt:i4>
      </vt:variant>
      <vt:variant>
        <vt:i4>0</vt:i4>
      </vt:variant>
      <vt:variant>
        <vt:i4>5</vt:i4>
      </vt:variant>
      <vt:variant>
        <vt:lpwstr>https://smartstonesco-my.sharepoint.com/:w:/g/personal/wil_cognixion_com/EQC-FpKpUhZNlzgDGrhRtB8BbjCiYOfzLBLc5xjdYpvsUw?e=aGXbhm</vt:lpwstr>
      </vt:variant>
      <vt:variant>
        <vt:lpwstr/>
      </vt:variant>
      <vt:variant>
        <vt:i4>7995465</vt:i4>
      </vt:variant>
      <vt:variant>
        <vt:i4>6</vt:i4>
      </vt:variant>
      <vt:variant>
        <vt:i4>0</vt:i4>
      </vt:variant>
      <vt:variant>
        <vt:i4>5</vt:i4>
      </vt:variant>
      <vt:variant>
        <vt:lpwstr>mailto:lucas@cognixion.com</vt:lpwstr>
      </vt:variant>
      <vt:variant>
        <vt:lpwstr/>
      </vt:variant>
      <vt:variant>
        <vt:i4>8126528</vt:i4>
      </vt:variant>
      <vt:variant>
        <vt:i4>3</vt:i4>
      </vt:variant>
      <vt:variant>
        <vt:i4>0</vt:i4>
      </vt:variant>
      <vt:variant>
        <vt:i4>5</vt:i4>
      </vt:variant>
      <vt:variant>
        <vt:lpwstr>mailto:Noura@cognixion.com</vt:lpwstr>
      </vt:variant>
      <vt:variant>
        <vt:lpwstr/>
      </vt:variant>
      <vt:variant>
        <vt:i4>7405587</vt:i4>
      </vt:variant>
      <vt:variant>
        <vt:i4>0</vt:i4>
      </vt:variant>
      <vt:variant>
        <vt:i4>0</vt:i4>
      </vt:variant>
      <vt:variant>
        <vt:i4>5</vt:i4>
      </vt:variant>
      <vt:variant>
        <vt:lpwstr>mailto:cathy.liu@cognixion.com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document is a draft high-level design to address refactoring of the VSTB catalog browsing functionality to make it more widely applicable</dc:title>
  <dc:subject/>
  <dc:creator>Microsoft Office User</dc:creator>
  <cp:keywords/>
  <cp:lastModifiedBy>Sarah Pearce</cp:lastModifiedBy>
  <cp:revision>97</cp:revision>
  <cp:lastPrinted>2014-09-08T22:04:00Z</cp:lastPrinted>
  <dcterms:created xsi:type="dcterms:W3CDTF">2022-03-15T00:47:00Z</dcterms:created>
  <dcterms:modified xsi:type="dcterms:W3CDTF">2022-04-28T16:20:00Z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QPM001-159-1265</vt:lpwstr>
  </property>
  <property fmtid="{D5CDD505-2E9C-101B-9397-08002B2CF9AE}" pid="3" name="_dlc_DocIdItemGuid">
    <vt:lpwstr>698549c1-f185-4727-811e-ef71dd8988fc</vt:lpwstr>
  </property>
  <property fmtid="{D5CDD505-2E9C-101B-9397-08002B2CF9AE}" pid="4" name="_dlc_DocIdUrl">
    <vt:lpwstr>https://quickplaytest.sharepoint.com/sites/QPM/departments/product/development/_layouts/15/DocIdRedir.aspx?ID=QPM001-159-1265, QPM001-159-1265</vt:lpwstr>
  </property>
  <property fmtid="{D5CDD505-2E9C-101B-9397-08002B2CF9AE}" pid="5" name="SharedWithUsers">
    <vt:lpwstr/>
  </property>
  <property fmtid="{D5CDD505-2E9C-101B-9397-08002B2CF9AE}" pid="6" name="Project">
    <vt:lpwstr/>
  </property>
  <property fmtid="{D5CDD505-2E9C-101B-9397-08002B2CF9AE}" pid="7" name="mc62f90a1ea6416d832576cddb3b0ab9">
    <vt:lpwstr/>
  </property>
  <property fmtid="{D5CDD505-2E9C-101B-9397-08002B2CF9AE}" pid="8" name="Description0">
    <vt:lpwstr/>
  </property>
  <property fmtid="{D5CDD505-2E9C-101B-9397-08002B2CF9AE}" pid="9" name="TaxCatchAll">
    <vt:lpwstr/>
  </property>
  <property fmtid="{D5CDD505-2E9C-101B-9397-08002B2CF9AE}" pid="10" name="ContentTypeId">
    <vt:lpwstr>0x0101002F09EB3FAB65EB4AAD33BD7B8D7AADE9</vt:lpwstr>
  </property>
</Properties>
</file>