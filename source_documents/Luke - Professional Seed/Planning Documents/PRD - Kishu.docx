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body>
    <w:p w:rsidR="001641DC" w:rsidP="00E26592" w:rsidRDefault="001641DC" w14:paraId="30372BA4" w14:textId="77777777">
      <w:pPr>
        <w:ind w:left="0"/>
        <w:jc w:val="center"/>
        <w:rPr>
          <w:b/>
          <w:noProof/>
        </w:rPr>
      </w:pPr>
      <w:bookmarkStart w:name="_Toc291839707" w:id="1"/>
    </w:p>
    <w:p w:rsidRPr="005E25A3" w:rsidR="001641DC" w:rsidP="005E25A3" w:rsidRDefault="005E25A3" w14:paraId="4F92024D" w14:textId="77777777">
      <w:pPr>
        <w:spacing w:before="0" w:after="0"/>
        <w:ind w:left="2268"/>
        <w:rPr>
          <w:rFonts w:ascii="Times New Roman" w:hAnsi="Times New Roman" w:eastAsia="Times New Roman"/>
          <w:sz w:val="24"/>
          <w:szCs w:val="24"/>
          <w:lang w:val="en-CA"/>
        </w:rPr>
      </w:pPr>
      <w:r w:rsidRPr="005E25A3">
        <w:rPr>
          <w:rFonts w:ascii="Times New Roman" w:hAnsi="Times New Roman" w:eastAsia="Times New Roman"/>
          <w:noProof/>
          <w:sz w:val="24"/>
          <w:szCs w:val="24"/>
          <w:lang w:val="en-CA"/>
        </w:rPr>
        <w:drawing>
          <wp:inline distT="0" distB="0" distL="0" distR="0" wp14:anchorId="09129CB8" wp14:editId="2A12F35F">
            <wp:extent cx="2687251" cy="948625"/>
            <wp:effectExtent l="0" t="0" r="0" b="4445"/>
            <wp:docPr id="1" name="Picture 1" descr="Cognixion lo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2863" cy="957666"/>
                    </a:xfrm>
                    <a:prstGeom prst="rect">
                      <a:avLst/>
                    </a:prstGeom>
                    <a:solidFill>
                      <a:schemeClr val="bg1"/>
                    </a:solidFill>
                  </pic:spPr>
                </pic:pic>
              </a:graphicData>
            </a:graphic>
          </wp:inline>
        </w:drawing>
      </w:r>
    </w:p>
    <w:p w:rsidR="001641DC" w:rsidP="00E26592" w:rsidRDefault="001641DC" w14:paraId="2F6F2801" w14:textId="77777777">
      <w:pPr>
        <w:ind w:left="0"/>
        <w:jc w:val="center"/>
        <w:rPr>
          <w:b/>
          <w:sz w:val="36"/>
          <w:szCs w:val="36"/>
        </w:rPr>
      </w:pPr>
    </w:p>
    <w:p w:rsidR="756090AB" w:rsidRDefault="6EC2586C" w14:paraId="64F9270A" w14:textId="2AE3AFD5">
      <w:pPr>
        <w:spacing w:line="259" w:lineRule="auto"/>
        <w:ind w:left="0"/>
        <w:jc w:val="center"/>
        <w:rPr>
          <w:del w:author="Meaghan Azlein" w:date="2022-04-04T18:27:00Z" w:id="2"/>
          <w:b/>
          <w:bCs/>
          <w:sz w:val="36"/>
          <w:szCs w:val="36"/>
        </w:rPr>
        <w:pPrChange w:author="Meaghan Azlein" w:date="2022-04-04T18:27:00Z" w:id="3">
          <w:pPr>
            <w:ind w:left="0"/>
            <w:jc w:val="center"/>
          </w:pPr>
        </w:pPrChange>
      </w:pPr>
      <w:proofErr w:type="spellStart"/>
      <w:ins w:author="Meaghan Azlein" w:date="2022-04-04T18:27:00Z" w:id="4">
        <w:r w:rsidRPr="3E5616BA">
          <w:rPr>
            <w:b/>
            <w:bCs/>
            <w:sz w:val="36"/>
            <w:szCs w:val="36"/>
          </w:rPr>
          <w:t>Kishu</w:t>
        </w:r>
        <w:proofErr w:type="spellEnd"/>
        <w:r w:rsidRPr="3E5616BA">
          <w:rPr>
            <w:b/>
            <w:bCs/>
            <w:sz w:val="36"/>
            <w:szCs w:val="36"/>
          </w:rPr>
          <w:t xml:space="preserve"> </w:t>
        </w:r>
        <w:proofErr w:type="spellStart"/>
        <w:r w:rsidRPr="3E5616BA">
          <w:rPr>
            <w:b/>
            <w:bCs/>
            <w:sz w:val="36"/>
            <w:szCs w:val="36"/>
          </w:rPr>
          <w:t>Projec</w:t>
        </w:r>
        <w:r w:rsidRPr="3E5616BA" w:rsidR="3E5616BA">
          <w:rPr>
            <w:b/>
            <w:bCs/>
            <w:sz w:val="36"/>
            <w:szCs w:val="36"/>
          </w:rPr>
          <w:t>t</w:t>
        </w:r>
      </w:ins>
    </w:p>
    <w:p w:rsidRPr="001641DC" w:rsidR="00E26592" w:rsidP="00E26592" w:rsidRDefault="000523CA" w14:paraId="00ADC652" w14:textId="77777777">
      <w:pPr>
        <w:ind w:left="0"/>
        <w:jc w:val="center"/>
        <w:rPr>
          <w:b/>
          <w:sz w:val="36"/>
          <w:szCs w:val="36"/>
        </w:rPr>
      </w:pPr>
      <w:r>
        <w:rPr>
          <w:b/>
          <w:sz w:val="36"/>
          <w:szCs w:val="36"/>
        </w:rPr>
        <w:t>Design</w:t>
      </w:r>
      <w:proofErr w:type="spellEnd"/>
      <w:r>
        <w:rPr>
          <w:b/>
          <w:sz w:val="36"/>
          <w:szCs w:val="36"/>
        </w:rPr>
        <w:t xml:space="preserve"> Documen</w:t>
      </w:r>
      <w:r w:rsidRPr="001641DC" w:rsidR="001641DC">
        <w:rPr>
          <w:b/>
          <w:sz w:val="36"/>
          <w:szCs w:val="36"/>
        </w:rPr>
        <w:t>t</w:t>
      </w:r>
    </w:p>
    <w:p w:rsidR="00E26592" w:rsidP="00C1179A" w:rsidRDefault="00E26592" w14:paraId="259DEC3E" w14:textId="77777777">
      <w:pPr>
        <w:ind w:left="0"/>
      </w:pPr>
    </w:p>
    <w:p w:rsidR="001641DC" w:rsidP="00C1179A" w:rsidRDefault="001641DC" w14:paraId="367CBFB2" w14:textId="77777777">
      <w:pPr>
        <w:ind w:left="0"/>
      </w:pPr>
    </w:p>
    <w:p w:rsidR="001641DC" w:rsidP="00C1179A" w:rsidRDefault="001641DC" w14:paraId="6AD2E558" w14:textId="77777777">
      <w:pPr>
        <w:ind w:left="0"/>
      </w:pPr>
    </w:p>
    <w:tbl>
      <w:tblPr>
        <w:tblW w:w="0" w:type="auto"/>
        <w:tblInd w:w="20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919"/>
        <w:gridCol w:w="2804"/>
      </w:tblGrid>
      <w:tr w:rsidRPr="001641DC" w:rsidR="001641DC" w:rsidTr="0013090E" w14:paraId="05DCFAED" w14:textId="77777777">
        <w:trPr>
          <w:trHeight w:val="318"/>
        </w:trPr>
        <w:tc>
          <w:tcPr>
            <w:tcW w:w="1919" w:type="dxa"/>
            <w:shd w:val="clear" w:color="auto" w:fill="auto"/>
          </w:tcPr>
          <w:p w:rsidRPr="001641DC" w:rsidR="001641DC" w:rsidP="00634705" w:rsidRDefault="003F103B" w14:paraId="37B542AD" w14:textId="77777777">
            <w:pPr>
              <w:ind w:left="0"/>
            </w:pPr>
            <w:r>
              <w:t>Author</w:t>
            </w:r>
            <w:r w:rsidRPr="001641DC" w:rsidR="001641DC">
              <w:t xml:space="preserve"> </w:t>
            </w:r>
          </w:p>
        </w:tc>
        <w:tc>
          <w:tcPr>
            <w:tcW w:w="2804" w:type="dxa"/>
            <w:shd w:val="clear" w:color="auto" w:fill="auto"/>
          </w:tcPr>
          <w:p w:rsidRPr="001641DC" w:rsidR="001641DC" w:rsidP="00634705" w:rsidRDefault="001641DC" w14:paraId="3FCBBB4B" w14:textId="77777777">
            <w:pPr>
              <w:ind w:left="0"/>
            </w:pPr>
            <w:r w:rsidRPr="001641DC">
              <w:t>Wil Macaulay</w:t>
            </w:r>
          </w:p>
        </w:tc>
      </w:tr>
      <w:tr w:rsidRPr="001641DC" w:rsidR="001641DC" w:rsidTr="0013090E" w14:paraId="40F6DBD1" w14:textId="77777777">
        <w:trPr>
          <w:trHeight w:val="318"/>
        </w:trPr>
        <w:tc>
          <w:tcPr>
            <w:tcW w:w="1919" w:type="dxa"/>
            <w:shd w:val="clear" w:color="auto" w:fill="auto"/>
          </w:tcPr>
          <w:p w:rsidRPr="001641DC" w:rsidR="001641DC" w:rsidP="00634705" w:rsidRDefault="001641DC" w14:paraId="0992FEF0" w14:textId="77777777">
            <w:pPr>
              <w:ind w:left="0"/>
            </w:pPr>
            <w:r w:rsidRPr="001641DC">
              <w:t>Creation Date</w:t>
            </w:r>
          </w:p>
        </w:tc>
        <w:tc>
          <w:tcPr>
            <w:tcW w:w="2804" w:type="dxa"/>
            <w:shd w:val="clear" w:color="auto" w:fill="auto"/>
          </w:tcPr>
          <w:p w:rsidRPr="001641DC" w:rsidR="001641DC" w:rsidP="00634705" w:rsidRDefault="00B0152F" w14:paraId="674AF070" w14:textId="1BB6405D">
            <w:pPr>
              <w:ind w:left="0"/>
            </w:pPr>
            <w:r>
              <w:t>1</w:t>
            </w:r>
            <w:r w:rsidR="00A81408">
              <w:t>5</w:t>
            </w:r>
            <w:r>
              <w:t xml:space="preserve"> Feb 2022</w:t>
            </w:r>
          </w:p>
        </w:tc>
      </w:tr>
      <w:tr w:rsidRPr="001641DC" w:rsidR="001641DC" w:rsidTr="0013090E" w14:paraId="61B4A961" w14:textId="77777777">
        <w:trPr>
          <w:trHeight w:val="318"/>
        </w:trPr>
        <w:tc>
          <w:tcPr>
            <w:tcW w:w="1919" w:type="dxa"/>
            <w:shd w:val="clear" w:color="auto" w:fill="auto"/>
          </w:tcPr>
          <w:p w:rsidRPr="001641DC" w:rsidR="001641DC" w:rsidP="00634705" w:rsidRDefault="001641DC" w14:paraId="595BC6AD" w14:textId="77777777">
            <w:pPr>
              <w:ind w:left="0"/>
            </w:pPr>
            <w:r w:rsidRPr="001641DC">
              <w:t xml:space="preserve">Last Revised </w:t>
            </w:r>
          </w:p>
        </w:tc>
        <w:tc>
          <w:tcPr>
            <w:tcW w:w="2804" w:type="dxa"/>
            <w:shd w:val="clear" w:color="auto" w:fill="auto"/>
          </w:tcPr>
          <w:p w:rsidRPr="001641DC" w:rsidR="001641DC" w:rsidP="00634705" w:rsidRDefault="000E3BB4" w14:paraId="30E1CE50" w14:textId="4383FA09">
            <w:pPr>
              <w:ind w:left="0"/>
            </w:pPr>
            <w:ins w:author="Wil Macaulay" w:date="2022-03-09T11:34:00Z" w:id="5">
              <w:r>
                <w:t>9 Mar</w:t>
              </w:r>
            </w:ins>
            <w:del w:author="Wil Macaulay" w:date="2022-02-22T11:22:00Z" w:id="6">
              <w:r w:rsidDel="003B7F51" w:rsidR="00B0152F">
                <w:delText>1</w:delText>
              </w:r>
              <w:r w:rsidDel="003B7F51" w:rsidR="00A81408">
                <w:delText>5</w:delText>
              </w:r>
            </w:del>
            <w:del w:author="Wil Macaulay" w:date="2022-03-09T11:34:00Z" w:id="7">
              <w:r w:rsidDel="000E3BB4" w:rsidR="00B0152F">
                <w:delText xml:space="preserve"> Feb</w:delText>
              </w:r>
            </w:del>
            <w:r w:rsidR="00B0152F">
              <w:t xml:space="preserve"> 2022</w:t>
            </w:r>
          </w:p>
        </w:tc>
      </w:tr>
      <w:tr w:rsidRPr="001641DC" w:rsidR="001641DC" w:rsidTr="0013090E" w14:paraId="212B5ABC" w14:textId="77777777">
        <w:trPr>
          <w:trHeight w:val="330"/>
        </w:trPr>
        <w:tc>
          <w:tcPr>
            <w:tcW w:w="1919" w:type="dxa"/>
            <w:shd w:val="clear" w:color="auto" w:fill="auto"/>
          </w:tcPr>
          <w:p w:rsidRPr="001641DC" w:rsidR="001641DC" w:rsidP="00634705" w:rsidRDefault="001641DC" w14:paraId="6AD2D1AA" w14:textId="77777777">
            <w:pPr>
              <w:ind w:left="0"/>
            </w:pPr>
            <w:r w:rsidRPr="001641DC">
              <w:t>Version</w:t>
            </w:r>
          </w:p>
        </w:tc>
        <w:tc>
          <w:tcPr>
            <w:tcW w:w="2804" w:type="dxa"/>
            <w:shd w:val="clear" w:color="auto" w:fill="auto"/>
          </w:tcPr>
          <w:p w:rsidRPr="001641DC" w:rsidR="001641DC" w:rsidP="00634705" w:rsidRDefault="00A81408" w14:paraId="34C26863" w14:textId="10D76719">
            <w:pPr>
              <w:ind w:left="0"/>
            </w:pPr>
            <w:del w:author="Wil Macaulay" w:date="2022-03-09T11:34:00Z" w:id="8">
              <w:r w:rsidDel="000E3BB4">
                <w:delText>0.</w:delText>
              </w:r>
            </w:del>
            <w:ins w:author="Wil Macaulay" w:date="2022-03-09T11:34:00Z" w:id="9">
              <w:r w:rsidR="000E3BB4">
                <w:t>1.</w:t>
              </w:r>
            </w:ins>
            <w:ins w:author="Wil Macaulay" w:date="2022-04-01T13:46:00Z" w:id="10">
              <w:r w:rsidR="0054621E">
                <w:t>1</w:t>
              </w:r>
            </w:ins>
            <w:ins w:author="Wil Macaulay" w:date="2022-04-01T13:49:00Z" w:id="11">
              <w:r w:rsidR="00C30973">
                <w:t xml:space="preserve"> </w:t>
              </w:r>
            </w:ins>
            <w:ins w:author="Wil Macaulay" w:date="2022-04-01T15:59:00Z" w:id="12">
              <w:r w:rsidR="008A0B61">
                <w:t>–</w:t>
              </w:r>
            </w:ins>
            <w:ins w:author="Wil Macaulay" w:date="2022-04-01T13:49:00Z" w:id="13">
              <w:r w:rsidR="00C30973">
                <w:t xml:space="preserve"> </w:t>
              </w:r>
            </w:ins>
            <w:ins w:author="Wil Macaulay" w:date="2022-04-01T15:59:00Z" w:id="14">
              <w:r w:rsidR="008A0B61">
                <w:t>Signoff candidate</w:t>
              </w:r>
            </w:ins>
            <w:del w:author="Wil Macaulay" w:date="2022-02-22T11:23:00Z" w:id="15">
              <w:r w:rsidDel="000C1875">
                <w:delText>1</w:delText>
              </w:r>
            </w:del>
          </w:p>
        </w:tc>
      </w:tr>
    </w:tbl>
    <w:p w:rsidR="001641DC" w:rsidP="00C1179A" w:rsidRDefault="001641DC" w14:paraId="17449DB0" w14:textId="77777777">
      <w:pPr>
        <w:ind w:left="0"/>
      </w:pPr>
    </w:p>
    <w:p w:rsidR="001641DC" w:rsidP="00C1179A" w:rsidRDefault="001641DC" w14:paraId="3E62360A" w14:textId="77777777">
      <w:pPr>
        <w:ind w:left="0"/>
      </w:pPr>
    </w:p>
    <w:p w:rsidR="001641DC" w:rsidP="00C1179A" w:rsidRDefault="001641DC" w14:paraId="58BFF3F3" w14:textId="77777777">
      <w:pPr>
        <w:ind w:left="0"/>
      </w:pPr>
    </w:p>
    <w:p w:rsidR="001641DC" w:rsidP="00C1179A" w:rsidRDefault="001641DC" w14:paraId="56FE94B5" w14:textId="77777777">
      <w:pPr>
        <w:ind w:left="0"/>
      </w:pPr>
    </w:p>
    <w:p w:rsidR="001641DC" w:rsidP="00C1179A" w:rsidRDefault="001641DC" w14:paraId="7F9BBF03" w14:textId="77777777">
      <w:pPr>
        <w:ind w:left="0"/>
      </w:pPr>
    </w:p>
    <w:p w:rsidR="001641DC" w:rsidP="00C1179A" w:rsidRDefault="001641DC" w14:paraId="14FBDF70" w14:textId="77777777">
      <w:pPr>
        <w:ind w:left="0"/>
      </w:pPr>
    </w:p>
    <w:p w:rsidR="001641DC" w:rsidP="00C1179A" w:rsidRDefault="001641DC" w14:paraId="1DB77D38" w14:textId="77777777">
      <w:pPr>
        <w:ind w:left="0"/>
      </w:pPr>
    </w:p>
    <w:p w:rsidR="001641DC" w:rsidP="00C1179A" w:rsidRDefault="001641DC" w14:paraId="234B834B" w14:textId="77777777">
      <w:pPr>
        <w:ind w:left="0"/>
      </w:pPr>
    </w:p>
    <w:p w:rsidR="001641DC" w:rsidP="00C1179A" w:rsidRDefault="001641DC" w14:paraId="22F8A5B2" w14:textId="77777777">
      <w:pPr>
        <w:ind w:left="0"/>
      </w:pPr>
    </w:p>
    <w:p w:rsidR="001641DC" w:rsidP="00C1179A" w:rsidRDefault="001641DC" w14:paraId="37F96226" w14:textId="77777777">
      <w:pPr>
        <w:ind w:left="0"/>
      </w:pPr>
    </w:p>
    <w:p w:rsidR="00BF3581" w:rsidP="00C1179A" w:rsidRDefault="001641DC" w14:paraId="75372664" w14:textId="1081EF43">
      <w:pPr>
        <w:ind w:left="0"/>
      </w:pPr>
      <w:r w:rsidRPr="001641DC">
        <w:rPr>
          <w:b/>
        </w:rPr>
        <w:t xml:space="preserve">Abstract: </w:t>
      </w:r>
      <w:r w:rsidR="00E6406C">
        <w:t xml:space="preserve">This document </w:t>
      </w:r>
      <w:r w:rsidR="000523CA">
        <w:t xml:space="preserve">is a specification for </w:t>
      </w:r>
      <w:r w:rsidR="00A81408">
        <w:t>a customer deliverable of the C</w:t>
      </w:r>
      <w:del w:author="Wil Macaulay" w:date="2022-02-18T17:04:00Z" w:id="16">
        <w:r w:rsidDel="00727C1D" w:rsidR="00A81408">
          <w:delText>N</w:delText>
        </w:r>
      </w:del>
      <w:r w:rsidR="00A81408">
        <w:t>X</w:t>
      </w:r>
      <w:ins w:author="Wil Macaulay" w:date="2022-02-18T17:04:00Z" w:id="17">
        <w:r w:rsidR="00727C1D">
          <w:t>N</w:t>
        </w:r>
      </w:ins>
      <w:r w:rsidR="00A81408">
        <w:t xml:space="preserve"> ONE EEG device to an early customer.</w:t>
      </w:r>
    </w:p>
    <w:p w:rsidR="004316F4" w:rsidP="00C1179A" w:rsidRDefault="004316F4" w14:paraId="5FC8BB52" w14:textId="77777777">
      <w:pPr>
        <w:ind w:left="0"/>
      </w:pPr>
    </w:p>
    <w:p w:rsidRPr="004316F4" w:rsidR="004316F4" w:rsidP="004316F4" w:rsidRDefault="004316F4" w14:paraId="32C70F55" w14:textId="77777777">
      <w:pPr>
        <w:ind w:left="0"/>
        <w:rPr>
          <w:lang w:val="en-CA"/>
        </w:rPr>
      </w:pPr>
      <w:r w:rsidRPr="006B05A2">
        <w:rPr>
          <w:b/>
          <w:bCs/>
          <w:lang w:val="en-CA"/>
        </w:rPr>
        <w:t>Statement of Confidentiality</w:t>
      </w:r>
      <w:r w:rsidRPr="004316F4">
        <w:rPr>
          <w:lang w:val="en-CA"/>
        </w:rPr>
        <w:t xml:space="preserve">: This </w:t>
      </w:r>
      <w:r w:rsidR="00F44445">
        <w:rPr>
          <w:lang w:val="en-CA"/>
        </w:rPr>
        <w:t>document</w:t>
      </w:r>
      <w:r w:rsidRPr="004316F4">
        <w:rPr>
          <w:lang w:val="en-CA"/>
        </w:rPr>
        <w:t xml:space="preserve"> and supporting materials contain confidential and proprietary business information of </w:t>
      </w:r>
      <w:r w:rsidR="0053311D">
        <w:rPr>
          <w:lang w:val="en-CA"/>
        </w:rPr>
        <w:t>Cognixion</w:t>
      </w:r>
      <w:r w:rsidRPr="004316F4">
        <w:rPr>
          <w:lang w:val="en-CA"/>
        </w:rPr>
        <w:t xml:space="preserve">. These materials </w:t>
      </w:r>
      <w:r w:rsidR="00F44445">
        <w:rPr>
          <w:lang w:val="en-CA"/>
        </w:rPr>
        <w:t>ma</w:t>
      </w:r>
      <w:r w:rsidRPr="004316F4">
        <w:rPr>
          <w:lang w:val="en-CA"/>
        </w:rPr>
        <w:t>y be printed or copie</w:t>
      </w:r>
      <w:r w:rsidR="0053311D">
        <w:rPr>
          <w:lang w:val="en-CA"/>
        </w:rPr>
        <w:t>d</w:t>
      </w:r>
      <w:r w:rsidRPr="004316F4">
        <w:rPr>
          <w:lang w:val="en-CA"/>
        </w:rPr>
        <w:t xml:space="preserve"> for internal </w:t>
      </w:r>
      <w:proofErr w:type="gramStart"/>
      <w:r w:rsidRPr="004316F4">
        <w:rPr>
          <w:lang w:val="en-CA"/>
        </w:rPr>
        <w:t>use, but</w:t>
      </w:r>
      <w:proofErr w:type="gramEnd"/>
      <w:r w:rsidRPr="004316F4">
        <w:rPr>
          <w:lang w:val="en-CA"/>
        </w:rPr>
        <w:t xml:space="preserve"> are not to be shared with other parties </w:t>
      </w:r>
      <w:r w:rsidR="0053311D">
        <w:rPr>
          <w:lang w:val="en-CA"/>
        </w:rPr>
        <w:t>without explicit permission.</w:t>
      </w:r>
    </w:p>
    <w:p w:rsidR="004316F4" w:rsidP="00C1179A" w:rsidRDefault="004316F4" w14:paraId="19A401DA" w14:textId="77777777">
      <w:pPr>
        <w:ind w:left="0"/>
      </w:pPr>
    </w:p>
    <w:p w:rsidR="003F19BD" w:rsidP="00C1179A" w:rsidRDefault="003F19BD" w14:paraId="43E7D718" w14:textId="77777777">
      <w:pPr>
        <w:ind w:left="0"/>
      </w:pPr>
      <w:r>
        <w:br w:type="page"/>
      </w:r>
    </w:p>
    <w:p w:rsidRPr="00242EDB" w:rsidR="003F19BD" w:rsidP="00242EDB" w:rsidRDefault="003F19BD" w14:paraId="303397D3" w14:textId="77777777">
      <w:pPr>
        <w:ind w:left="0"/>
        <w:jc w:val="center"/>
        <w:rPr>
          <w:b/>
          <w:sz w:val="24"/>
          <w:szCs w:val="24"/>
        </w:rPr>
      </w:pPr>
      <w:r w:rsidRPr="00242EDB">
        <w:rPr>
          <w:b/>
          <w:sz w:val="24"/>
          <w:szCs w:val="24"/>
        </w:rPr>
        <w:lastRenderedPageBreak/>
        <w:t>Table of Contents</w:t>
      </w:r>
    </w:p>
    <w:p w:rsidR="00823385" w:rsidRDefault="003F19BD" w14:paraId="53F2A4CD" w14:textId="73CBECDF">
      <w:pPr>
        <w:pStyle w:val="TOC1"/>
        <w:rPr>
          <w:ins w:author="Wil Macaulay" w:date="2022-04-01T16:00:00Z" w:id="18"/>
          <w:rFonts w:asciiTheme="minorHAnsi" w:hAnsiTheme="minorHAnsi" w:eastAsiaTheme="minorEastAsia" w:cstheme="minorBidi"/>
          <w:noProof/>
          <w:sz w:val="24"/>
          <w:szCs w:val="24"/>
          <w:lang w:val="en-CA"/>
        </w:rPr>
      </w:pPr>
      <w:r>
        <w:fldChar w:fldCharType="begin"/>
      </w:r>
      <w:r>
        <w:instrText xml:space="preserve"> TOC  \* MERGEFORMAT </w:instrText>
      </w:r>
      <w:r>
        <w:fldChar w:fldCharType="separate"/>
      </w:r>
      <w:ins w:author="Wil Macaulay" w:date="2022-04-01T16:00:00Z" w:id="19">
        <w:r w:rsidR="00823385">
          <w:rPr>
            <w:noProof/>
          </w:rPr>
          <w:t>1</w:t>
        </w:r>
        <w:r w:rsidR="00823385">
          <w:rPr>
            <w:rFonts w:asciiTheme="minorHAnsi" w:hAnsiTheme="minorHAnsi" w:eastAsiaTheme="minorEastAsia" w:cstheme="minorBidi"/>
            <w:noProof/>
            <w:sz w:val="24"/>
            <w:szCs w:val="24"/>
            <w:lang w:val="en-CA"/>
          </w:rPr>
          <w:tab/>
        </w:r>
        <w:r w:rsidR="00823385">
          <w:rPr>
            <w:noProof/>
          </w:rPr>
          <w:t>Document Control</w:t>
        </w:r>
        <w:r w:rsidR="00823385">
          <w:rPr>
            <w:noProof/>
          </w:rPr>
          <w:tab/>
        </w:r>
        <w:r w:rsidR="00823385">
          <w:rPr>
            <w:noProof/>
          </w:rPr>
          <w:fldChar w:fldCharType="begin"/>
        </w:r>
        <w:r w:rsidR="00823385">
          <w:rPr>
            <w:noProof/>
          </w:rPr>
          <w:instrText xml:space="preserve"> PAGEREF _Toc99721237 \h </w:instrText>
        </w:r>
      </w:ins>
      <w:r w:rsidR="00823385">
        <w:rPr>
          <w:noProof/>
        </w:rPr>
      </w:r>
      <w:r w:rsidR="00823385">
        <w:rPr>
          <w:noProof/>
        </w:rPr>
        <w:fldChar w:fldCharType="separate"/>
      </w:r>
      <w:ins w:author="Wil Macaulay" w:date="2022-04-01T16:00:00Z" w:id="20">
        <w:r w:rsidR="00823385">
          <w:rPr>
            <w:noProof/>
          </w:rPr>
          <w:t>3</w:t>
        </w:r>
        <w:r w:rsidR="00823385">
          <w:rPr>
            <w:noProof/>
          </w:rPr>
          <w:fldChar w:fldCharType="end"/>
        </w:r>
      </w:ins>
    </w:p>
    <w:p w:rsidR="00823385" w:rsidRDefault="00823385" w14:paraId="1EA931DA" w14:textId="0D475B58">
      <w:pPr>
        <w:pStyle w:val="TOC1"/>
        <w:rPr>
          <w:ins w:author="Wil Macaulay" w:date="2022-04-01T16:00:00Z" w:id="21"/>
          <w:rFonts w:asciiTheme="minorHAnsi" w:hAnsiTheme="minorHAnsi" w:eastAsiaTheme="minorEastAsia" w:cstheme="minorBidi"/>
          <w:noProof/>
          <w:sz w:val="24"/>
          <w:szCs w:val="24"/>
          <w:lang w:val="en-CA"/>
        </w:rPr>
      </w:pPr>
      <w:ins w:author="Wil Macaulay" w:date="2022-04-01T16:00:00Z" w:id="22">
        <w:r>
          <w:rPr>
            <w:noProof/>
          </w:rPr>
          <w:t>2</w:t>
        </w:r>
        <w:r>
          <w:rPr>
            <w:rFonts w:asciiTheme="minorHAnsi" w:hAnsiTheme="minorHAnsi" w:eastAsiaTheme="minorEastAsia" w:cstheme="minorBidi"/>
            <w:noProof/>
            <w:sz w:val="24"/>
            <w:szCs w:val="24"/>
            <w:lang w:val="en-CA"/>
          </w:rPr>
          <w:tab/>
        </w:r>
        <w:r>
          <w:rPr>
            <w:noProof/>
          </w:rPr>
          <w:t>Introduction</w:t>
        </w:r>
        <w:r>
          <w:rPr>
            <w:noProof/>
          </w:rPr>
          <w:tab/>
        </w:r>
        <w:r>
          <w:rPr>
            <w:noProof/>
          </w:rPr>
          <w:fldChar w:fldCharType="begin"/>
        </w:r>
        <w:r>
          <w:rPr>
            <w:noProof/>
          </w:rPr>
          <w:instrText xml:space="preserve"> PAGEREF _Toc99721238 \h </w:instrText>
        </w:r>
      </w:ins>
      <w:r>
        <w:rPr>
          <w:noProof/>
        </w:rPr>
      </w:r>
      <w:r>
        <w:rPr>
          <w:noProof/>
        </w:rPr>
        <w:fldChar w:fldCharType="separate"/>
      </w:r>
      <w:ins w:author="Wil Macaulay" w:date="2022-04-01T16:00:00Z" w:id="23">
        <w:r>
          <w:rPr>
            <w:noProof/>
          </w:rPr>
          <w:t>3</w:t>
        </w:r>
        <w:r>
          <w:rPr>
            <w:noProof/>
          </w:rPr>
          <w:fldChar w:fldCharType="end"/>
        </w:r>
      </w:ins>
    </w:p>
    <w:p w:rsidR="00823385" w:rsidRDefault="00823385" w14:paraId="5BEA48D1" w14:textId="184EEBE9">
      <w:pPr>
        <w:pStyle w:val="TOC2"/>
        <w:tabs>
          <w:tab w:val="left" w:pos="960"/>
          <w:tab w:val="right" w:leader="dot" w:pos="8630"/>
        </w:tabs>
        <w:rPr>
          <w:ins w:author="Wil Macaulay" w:date="2022-04-01T16:00:00Z" w:id="24"/>
          <w:rFonts w:asciiTheme="minorHAnsi" w:hAnsiTheme="minorHAnsi" w:eastAsiaTheme="minorEastAsia" w:cstheme="minorBidi"/>
          <w:noProof/>
          <w:sz w:val="24"/>
          <w:szCs w:val="24"/>
          <w:lang w:val="en-CA"/>
        </w:rPr>
      </w:pPr>
      <w:ins w:author="Wil Macaulay" w:date="2022-04-01T16:00:00Z" w:id="25">
        <w:r>
          <w:rPr>
            <w:noProof/>
          </w:rPr>
          <w:t>2.1</w:t>
        </w:r>
        <w:r>
          <w:rPr>
            <w:rFonts w:asciiTheme="minorHAnsi" w:hAnsiTheme="minorHAnsi" w:eastAsiaTheme="minorEastAsia" w:cstheme="minorBidi"/>
            <w:noProof/>
            <w:sz w:val="24"/>
            <w:szCs w:val="24"/>
            <w:lang w:val="en-CA"/>
          </w:rPr>
          <w:tab/>
        </w:r>
        <w:r>
          <w:rPr>
            <w:noProof/>
          </w:rPr>
          <w:t>Audience</w:t>
        </w:r>
        <w:r>
          <w:rPr>
            <w:noProof/>
          </w:rPr>
          <w:tab/>
        </w:r>
        <w:r>
          <w:rPr>
            <w:noProof/>
          </w:rPr>
          <w:fldChar w:fldCharType="begin"/>
        </w:r>
        <w:r>
          <w:rPr>
            <w:noProof/>
          </w:rPr>
          <w:instrText xml:space="preserve"> PAGEREF _Toc99721239 \h </w:instrText>
        </w:r>
      </w:ins>
      <w:r>
        <w:rPr>
          <w:noProof/>
        </w:rPr>
      </w:r>
      <w:r>
        <w:rPr>
          <w:noProof/>
        </w:rPr>
        <w:fldChar w:fldCharType="separate"/>
      </w:r>
      <w:ins w:author="Wil Macaulay" w:date="2022-04-01T16:00:00Z" w:id="26">
        <w:r>
          <w:rPr>
            <w:noProof/>
          </w:rPr>
          <w:t>3</w:t>
        </w:r>
        <w:r>
          <w:rPr>
            <w:noProof/>
          </w:rPr>
          <w:fldChar w:fldCharType="end"/>
        </w:r>
      </w:ins>
    </w:p>
    <w:p w:rsidR="00823385" w:rsidRDefault="00823385" w14:paraId="45F864D9" w14:textId="0C62BFC3">
      <w:pPr>
        <w:pStyle w:val="TOC2"/>
        <w:tabs>
          <w:tab w:val="left" w:pos="960"/>
          <w:tab w:val="right" w:leader="dot" w:pos="8630"/>
        </w:tabs>
        <w:rPr>
          <w:ins w:author="Wil Macaulay" w:date="2022-04-01T16:00:00Z" w:id="27"/>
          <w:rFonts w:asciiTheme="minorHAnsi" w:hAnsiTheme="minorHAnsi" w:eastAsiaTheme="minorEastAsia" w:cstheme="minorBidi"/>
          <w:noProof/>
          <w:sz w:val="24"/>
          <w:szCs w:val="24"/>
          <w:lang w:val="en-CA"/>
        </w:rPr>
      </w:pPr>
      <w:ins w:author="Wil Macaulay" w:date="2022-04-01T16:00:00Z" w:id="28">
        <w:r>
          <w:rPr>
            <w:noProof/>
          </w:rPr>
          <w:t>2.2</w:t>
        </w:r>
        <w:r>
          <w:rPr>
            <w:rFonts w:asciiTheme="minorHAnsi" w:hAnsiTheme="minorHAnsi" w:eastAsiaTheme="minorEastAsia" w:cstheme="minorBidi"/>
            <w:noProof/>
            <w:sz w:val="24"/>
            <w:szCs w:val="24"/>
            <w:lang w:val="en-CA"/>
          </w:rPr>
          <w:tab/>
        </w:r>
        <w:r>
          <w:rPr>
            <w:noProof/>
          </w:rPr>
          <w:t>Glossary</w:t>
        </w:r>
        <w:r>
          <w:rPr>
            <w:noProof/>
          </w:rPr>
          <w:tab/>
        </w:r>
        <w:r>
          <w:rPr>
            <w:noProof/>
          </w:rPr>
          <w:fldChar w:fldCharType="begin"/>
        </w:r>
        <w:r>
          <w:rPr>
            <w:noProof/>
          </w:rPr>
          <w:instrText xml:space="preserve"> PAGEREF _Toc99721240 \h </w:instrText>
        </w:r>
      </w:ins>
      <w:r>
        <w:rPr>
          <w:noProof/>
        </w:rPr>
      </w:r>
      <w:r>
        <w:rPr>
          <w:noProof/>
        </w:rPr>
        <w:fldChar w:fldCharType="separate"/>
      </w:r>
      <w:ins w:author="Wil Macaulay" w:date="2022-04-01T16:00:00Z" w:id="29">
        <w:r>
          <w:rPr>
            <w:noProof/>
          </w:rPr>
          <w:t>3</w:t>
        </w:r>
        <w:r>
          <w:rPr>
            <w:noProof/>
          </w:rPr>
          <w:fldChar w:fldCharType="end"/>
        </w:r>
      </w:ins>
    </w:p>
    <w:p w:rsidR="00823385" w:rsidRDefault="00823385" w14:paraId="6541BA63" w14:textId="78830812">
      <w:pPr>
        <w:pStyle w:val="TOC1"/>
        <w:rPr>
          <w:ins w:author="Wil Macaulay" w:date="2022-04-01T16:00:00Z" w:id="30"/>
          <w:rFonts w:asciiTheme="minorHAnsi" w:hAnsiTheme="minorHAnsi" w:eastAsiaTheme="minorEastAsia" w:cstheme="minorBidi"/>
          <w:noProof/>
          <w:sz w:val="24"/>
          <w:szCs w:val="24"/>
          <w:lang w:val="en-CA"/>
        </w:rPr>
      </w:pPr>
      <w:ins w:author="Wil Macaulay" w:date="2022-04-01T16:00:00Z" w:id="31">
        <w:r>
          <w:rPr>
            <w:noProof/>
          </w:rPr>
          <w:t>3</w:t>
        </w:r>
        <w:r>
          <w:rPr>
            <w:rFonts w:asciiTheme="minorHAnsi" w:hAnsiTheme="minorHAnsi" w:eastAsiaTheme="minorEastAsia" w:cstheme="minorBidi"/>
            <w:noProof/>
            <w:sz w:val="24"/>
            <w:szCs w:val="24"/>
            <w:lang w:val="en-CA"/>
          </w:rPr>
          <w:tab/>
        </w:r>
        <w:r>
          <w:rPr>
            <w:noProof/>
          </w:rPr>
          <w:t>Requirements</w:t>
        </w:r>
        <w:r>
          <w:rPr>
            <w:noProof/>
          </w:rPr>
          <w:tab/>
        </w:r>
        <w:r>
          <w:rPr>
            <w:noProof/>
          </w:rPr>
          <w:fldChar w:fldCharType="begin"/>
        </w:r>
        <w:r>
          <w:rPr>
            <w:noProof/>
          </w:rPr>
          <w:instrText xml:space="preserve"> PAGEREF _Toc99721242 \h </w:instrText>
        </w:r>
      </w:ins>
      <w:r>
        <w:rPr>
          <w:noProof/>
        </w:rPr>
      </w:r>
      <w:r>
        <w:rPr>
          <w:noProof/>
        </w:rPr>
        <w:fldChar w:fldCharType="separate"/>
      </w:r>
      <w:ins w:author="Wil Macaulay" w:date="2022-04-01T16:00:00Z" w:id="32">
        <w:r>
          <w:rPr>
            <w:noProof/>
          </w:rPr>
          <w:t>4</w:t>
        </w:r>
        <w:r>
          <w:rPr>
            <w:noProof/>
          </w:rPr>
          <w:fldChar w:fldCharType="end"/>
        </w:r>
      </w:ins>
    </w:p>
    <w:p w:rsidR="00823385" w:rsidRDefault="00823385" w14:paraId="259854D6" w14:textId="204CAAEE">
      <w:pPr>
        <w:pStyle w:val="TOC2"/>
        <w:tabs>
          <w:tab w:val="left" w:pos="960"/>
          <w:tab w:val="right" w:leader="dot" w:pos="8630"/>
        </w:tabs>
        <w:rPr>
          <w:ins w:author="Wil Macaulay" w:date="2022-04-01T16:00:00Z" w:id="33"/>
          <w:rFonts w:asciiTheme="minorHAnsi" w:hAnsiTheme="minorHAnsi" w:eastAsiaTheme="minorEastAsia" w:cstheme="minorBidi"/>
          <w:noProof/>
          <w:sz w:val="24"/>
          <w:szCs w:val="24"/>
          <w:lang w:val="en-CA"/>
        </w:rPr>
      </w:pPr>
      <w:ins w:author="Wil Macaulay" w:date="2022-04-01T16:00:00Z" w:id="34">
        <w:r>
          <w:rPr>
            <w:noProof/>
          </w:rPr>
          <w:t>3.1</w:t>
        </w:r>
        <w:r>
          <w:rPr>
            <w:rFonts w:asciiTheme="minorHAnsi" w:hAnsiTheme="minorHAnsi" w:eastAsiaTheme="minorEastAsia" w:cstheme="minorBidi"/>
            <w:noProof/>
            <w:sz w:val="24"/>
            <w:szCs w:val="24"/>
            <w:lang w:val="en-CA"/>
          </w:rPr>
          <w:tab/>
        </w:r>
        <w:r>
          <w:rPr>
            <w:noProof/>
          </w:rPr>
          <w:t>Business Objectives</w:t>
        </w:r>
        <w:r>
          <w:rPr>
            <w:noProof/>
          </w:rPr>
          <w:tab/>
        </w:r>
        <w:r>
          <w:rPr>
            <w:noProof/>
          </w:rPr>
          <w:fldChar w:fldCharType="begin"/>
        </w:r>
        <w:r>
          <w:rPr>
            <w:noProof/>
          </w:rPr>
          <w:instrText xml:space="preserve"> PAGEREF _Toc99721243 \h </w:instrText>
        </w:r>
      </w:ins>
      <w:r>
        <w:rPr>
          <w:noProof/>
        </w:rPr>
      </w:r>
      <w:r>
        <w:rPr>
          <w:noProof/>
        </w:rPr>
        <w:fldChar w:fldCharType="separate"/>
      </w:r>
      <w:ins w:author="Wil Macaulay" w:date="2022-04-01T16:00:00Z" w:id="35">
        <w:r>
          <w:rPr>
            <w:noProof/>
          </w:rPr>
          <w:t>4</w:t>
        </w:r>
        <w:r>
          <w:rPr>
            <w:noProof/>
          </w:rPr>
          <w:fldChar w:fldCharType="end"/>
        </w:r>
      </w:ins>
    </w:p>
    <w:p w:rsidR="00823385" w:rsidRDefault="00823385" w14:paraId="5FFB6CA8" w14:textId="30C95049">
      <w:pPr>
        <w:pStyle w:val="TOC2"/>
        <w:tabs>
          <w:tab w:val="left" w:pos="960"/>
          <w:tab w:val="right" w:leader="dot" w:pos="8630"/>
        </w:tabs>
        <w:rPr>
          <w:ins w:author="Wil Macaulay" w:date="2022-04-01T16:00:00Z" w:id="36"/>
          <w:rFonts w:asciiTheme="minorHAnsi" w:hAnsiTheme="minorHAnsi" w:eastAsiaTheme="minorEastAsia" w:cstheme="minorBidi"/>
          <w:noProof/>
          <w:sz w:val="24"/>
          <w:szCs w:val="24"/>
          <w:lang w:val="en-CA"/>
        </w:rPr>
      </w:pPr>
      <w:ins w:author="Wil Macaulay" w:date="2022-04-01T16:00:00Z" w:id="37">
        <w:r>
          <w:rPr>
            <w:noProof/>
          </w:rPr>
          <w:t>3.2</w:t>
        </w:r>
        <w:r>
          <w:rPr>
            <w:rFonts w:asciiTheme="minorHAnsi" w:hAnsiTheme="minorHAnsi" w:eastAsiaTheme="minorEastAsia" w:cstheme="minorBidi"/>
            <w:noProof/>
            <w:sz w:val="24"/>
            <w:szCs w:val="24"/>
            <w:lang w:val="en-CA"/>
          </w:rPr>
          <w:tab/>
        </w:r>
        <w:r>
          <w:rPr>
            <w:noProof/>
          </w:rPr>
          <w:t>Product Overview</w:t>
        </w:r>
        <w:r>
          <w:rPr>
            <w:noProof/>
          </w:rPr>
          <w:tab/>
        </w:r>
        <w:r>
          <w:rPr>
            <w:noProof/>
          </w:rPr>
          <w:fldChar w:fldCharType="begin"/>
        </w:r>
        <w:r>
          <w:rPr>
            <w:noProof/>
          </w:rPr>
          <w:instrText xml:space="preserve"> PAGEREF _Toc99721244 \h </w:instrText>
        </w:r>
      </w:ins>
      <w:r>
        <w:rPr>
          <w:noProof/>
        </w:rPr>
      </w:r>
      <w:r>
        <w:rPr>
          <w:noProof/>
        </w:rPr>
        <w:fldChar w:fldCharType="separate"/>
      </w:r>
      <w:ins w:author="Wil Macaulay" w:date="2022-04-01T16:00:00Z" w:id="38">
        <w:r>
          <w:rPr>
            <w:noProof/>
          </w:rPr>
          <w:t>4</w:t>
        </w:r>
        <w:r>
          <w:rPr>
            <w:noProof/>
          </w:rPr>
          <w:fldChar w:fldCharType="end"/>
        </w:r>
      </w:ins>
    </w:p>
    <w:p w:rsidR="00823385" w:rsidRDefault="00823385" w14:paraId="4B845DD8" w14:textId="2512EFCB">
      <w:pPr>
        <w:pStyle w:val="TOC2"/>
        <w:tabs>
          <w:tab w:val="left" w:pos="960"/>
          <w:tab w:val="right" w:leader="dot" w:pos="8630"/>
        </w:tabs>
        <w:rPr>
          <w:ins w:author="Wil Macaulay" w:date="2022-04-01T16:00:00Z" w:id="39"/>
          <w:rFonts w:asciiTheme="minorHAnsi" w:hAnsiTheme="minorHAnsi" w:eastAsiaTheme="minorEastAsia" w:cstheme="minorBidi"/>
          <w:noProof/>
          <w:sz w:val="24"/>
          <w:szCs w:val="24"/>
          <w:lang w:val="en-CA"/>
        </w:rPr>
      </w:pPr>
      <w:ins w:author="Wil Macaulay" w:date="2022-04-01T16:00:00Z" w:id="40">
        <w:r>
          <w:rPr>
            <w:noProof/>
          </w:rPr>
          <w:t>3.3</w:t>
        </w:r>
        <w:r>
          <w:rPr>
            <w:rFonts w:asciiTheme="minorHAnsi" w:hAnsiTheme="minorHAnsi" w:eastAsiaTheme="minorEastAsia" w:cstheme="minorBidi"/>
            <w:noProof/>
            <w:sz w:val="24"/>
            <w:szCs w:val="24"/>
            <w:lang w:val="en-CA"/>
          </w:rPr>
          <w:tab/>
        </w:r>
        <w:r>
          <w:rPr>
            <w:noProof/>
          </w:rPr>
          <w:t xml:space="preserve">Requirements </w:t>
        </w:r>
        <w:r>
          <w:rPr>
            <w:noProof/>
          </w:rPr>
          <w:tab/>
        </w:r>
        <w:r>
          <w:rPr>
            <w:noProof/>
          </w:rPr>
          <w:fldChar w:fldCharType="begin"/>
        </w:r>
        <w:r>
          <w:rPr>
            <w:noProof/>
          </w:rPr>
          <w:instrText xml:space="preserve"> PAGEREF _Toc99721245 \h </w:instrText>
        </w:r>
      </w:ins>
      <w:r>
        <w:rPr>
          <w:noProof/>
        </w:rPr>
      </w:r>
      <w:r>
        <w:rPr>
          <w:noProof/>
        </w:rPr>
        <w:fldChar w:fldCharType="separate"/>
      </w:r>
      <w:ins w:author="Wil Macaulay" w:date="2022-04-01T16:00:00Z" w:id="41">
        <w:r>
          <w:rPr>
            <w:noProof/>
          </w:rPr>
          <w:t>5</w:t>
        </w:r>
        <w:r>
          <w:rPr>
            <w:noProof/>
          </w:rPr>
          <w:fldChar w:fldCharType="end"/>
        </w:r>
      </w:ins>
    </w:p>
    <w:p w:rsidR="00823385" w:rsidRDefault="00823385" w14:paraId="30110821" w14:textId="67D85B07">
      <w:pPr>
        <w:pStyle w:val="TOC2"/>
        <w:tabs>
          <w:tab w:val="left" w:pos="960"/>
          <w:tab w:val="right" w:leader="dot" w:pos="8630"/>
        </w:tabs>
        <w:rPr>
          <w:ins w:author="Wil Macaulay" w:date="2022-04-01T16:00:00Z" w:id="42"/>
          <w:rFonts w:asciiTheme="minorHAnsi" w:hAnsiTheme="minorHAnsi" w:eastAsiaTheme="minorEastAsia" w:cstheme="minorBidi"/>
          <w:noProof/>
          <w:sz w:val="24"/>
          <w:szCs w:val="24"/>
          <w:lang w:val="en-CA"/>
        </w:rPr>
      </w:pPr>
      <w:ins w:author="Wil Macaulay" w:date="2022-04-01T16:00:00Z" w:id="43">
        <w:r>
          <w:rPr>
            <w:noProof/>
          </w:rPr>
          <w:t>3.4</w:t>
        </w:r>
        <w:r>
          <w:rPr>
            <w:rFonts w:asciiTheme="minorHAnsi" w:hAnsiTheme="minorHAnsi" w:eastAsiaTheme="minorEastAsia" w:cstheme="minorBidi"/>
            <w:noProof/>
            <w:sz w:val="24"/>
            <w:szCs w:val="24"/>
            <w:lang w:val="en-CA"/>
          </w:rPr>
          <w:tab/>
        </w:r>
        <w:r>
          <w:rPr>
            <w:noProof/>
          </w:rPr>
          <w:t>Non-requirements</w:t>
        </w:r>
        <w:r>
          <w:rPr>
            <w:noProof/>
          </w:rPr>
          <w:tab/>
        </w:r>
        <w:r>
          <w:rPr>
            <w:noProof/>
          </w:rPr>
          <w:fldChar w:fldCharType="begin"/>
        </w:r>
        <w:r>
          <w:rPr>
            <w:noProof/>
          </w:rPr>
          <w:instrText xml:space="preserve"> PAGEREF _Toc99721246 \h </w:instrText>
        </w:r>
      </w:ins>
      <w:r>
        <w:rPr>
          <w:noProof/>
        </w:rPr>
      </w:r>
      <w:r>
        <w:rPr>
          <w:noProof/>
        </w:rPr>
        <w:fldChar w:fldCharType="separate"/>
      </w:r>
      <w:ins w:author="Wil Macaulay" w:date="2022-04-01T16:00:00Z" w:id="44">
        <w:r>
          <w:rPr>
            <w:noProof/>
          </w:rPr>
          <w:t>7</w:t>
        </w:r>
        <w:r>
          <w:rPr>
            <w:noProof/>
          </w:rPr>
          <w:fldChar w:fldCharType="end"/>
        </w:r>
      </w:ins>
    </w:p>
    <w:p w:rsidR="00823385" w:rsidRDefault="00823385" w14:paraId="1871999B" w14:textId="486E97BC">
      <w:pPr>
        <w:pStyle w:val="TOC1"/>
        <w:rPr>
          <w:ins w:author="Wil Macaulay" w:date="2022-04-01T16:00:00Z" w:id="45"/>
          <w:rFonts w:asciiTheme="minorHAnsi" w:hAnsiTheme="minorHAnsi" w:eastAsiaTheme="minorEastAsia" w:cstheme="minorBidi"/>
          <w:noProof/>
          <w:sz w:val="24"/>
          <w:szCs w:val="24"/>
          <w:lang w:val="en-CA"/>
        </w:rPr>
      </w:pPr>
      <w:ins w:author="Wil Macaulay" w:date="2022-04-01T16:00:00Z" w:id="46">
        <w:r>
          <w:rPr>
            <w:noProof/>
          </w:rPr>
          <w:t>4</w:t>
        </w:r>
        <w:r>
          <w:rPr>
            <w:rFonts w:asciiTheme="minorHAnsi" w:hAnsiTheme="minorHAnsi" w:eastAsiaTheme="minorEastAsia" w:cstheme="minorBidi"/>
            <w:noProof/>
            <w:sz w:val="24"/>
            <w:szCs w:val="24"/>
            <w:lang w:val="en-CA"/>
          </w:rPr>
          <w:tab/>
        </w:r>
        <w:r>
          <w:rPr>
            <w:noProof/>
          </w:rPr>
          <w:t>Assumptions, Risks and Uncertainties</w:t>
        </w:r>
        <w:r>
          <w:rPr>
            <w:noProof/>
          </w:rPr>
          <w:tab/>
        </w:r>
        <w:r>
          <w:rPr>
            <w:noProof/>
          </w:rPr>
          <w:fldChar w:fldCharType="begin"/>
        </w:r>
        <w:r>
          <w:rPr>
            <w:noProof/>
          </w:rPr>
          <w:instrText xml:space="preserve"> PAGEREF _Toc99721247 \h </w:instrText>
        </w:r>
      </w:ins>
      <w:r>
        <w:rPr>
          <w:noProof/>
        </w:rPr>
      </w:r>
      <w:r>
        <w:rPr>
          <w:noProof/>
        </w:rPr>
        <w:fldChar w:fldCharType="separate"/>
      </w:r>
      <w:ins w:author="Wil Macaulay" w:date="2022-04-01T16:00:00Z" w:id="47">
        <w:r>
          <w:rPr>
            <w:noProof/>
          </w:rPr>
          <w:t>8</w:t>
        </w:r>
        <w:r>
          <w:rPr>
            <w:noProof/>
          </w:rPr>
          <w:fldChar w:fldCharType="end"/>
        </w:r>
      </w:ins>
    </w:p>
    <w:p w:rsidR="00823385" w:rsidRDefault="00823385" w14:paraId="591E8AF3" w14:textId="06589DD9">
      <w:pPr>
        <w:pStyle w:val="TOC2"/>
        <w:tabs>
          <w:tab w:val="left" w:pos="960"/>
          <w:tab w:val="right" w:leader="dot" w:pos="8630"/>
        </w:tabs>
        <w:rPr>
          <w:ins w:author="Wil Macaulay" w:date="2022-04-01T16:00:00Z" w:id="48"/>
          <w:rFonts w:asciiTheme="minorHAnsi" w:hAnsiTheme="minorHAnsi" w:eastAsiaTheme="minorEastAsia" w:cstheme="minorBidi"/>
          <w:noProof/>
          <w:sz w:val="24"/>
          <w:szCs w:val="24"/>
          <w:lang w:val="en-CA"/>
        </w:rPr>
      </w:pPr>
      <w:ins w:author="Wil Macaulay" w:date="2022-04-01T16:00:00Z" w:id="49">
        <w:r>
          <w:rPr>
            <w:noProof/>
          </w:rPr>
          <w:t>4.1</w:t>
        </w:r>
        <w:r>
          <w:rPr>
            <w:rFonts w:asciiTheme="minorHAnsi" w:hAnsiTheme="minorHAnsi" w:eastAsiaTheme="minorEastAsia" w:cstheme="minorBidi"/>
            <w:noProof/>
            <w:sz w:val="24"/>
            <w:szCs w:val="24"/>
            <w:lang w:val="en-CA"/>
          </w:rPr>
          <w:tab/>
        </w:r>
        <w:r>
          <w:rPr>
            <w:noProof/>
          </w:rPr>
          <w:t>Assumptions</w:t>
        </w:r>
        <w:r>
          <w:rPr>
            <w:noProof/>
          </w:rPr>
          <w:tab/>
        </w:r>
        <w:r>
          <w:rPr>
            <w:noProof/>
          </w:rPr>
          <w:fldChar w:fldCharType="begin"/>
        </w:r>
        <w:r>
          <w:rPr>
            <w:noProof/>
          </w:rPr>
          <w:instrText xml:space="preserve"> PAGEREF _Toc99721248 \h </w:instrText>
        </w:r>
      </w:ins>
      <w:r>
        <w:rPr>
          <w:noProof/>
        </w:rPr>
      </w:r>
      <w:r>
        <w:rPr>
          <w:noProof/>
        </w:rPr>
        <w:fldChar w:fldCharType="separate"/>
      </w:r>
      <w:ins w:author="Wil Macaulay" w:date="2022-04-01T16:00:00Z" w:id="50">
        <w:r>
          <w:rPr>
            <w:noProof/>
          </w:rPr>
          <w:t>8</w:t>
        </w:r>
        <w:r>
          <w:rPr>
            <w:noProof/>
          </w:rPr>
          <w:fldChar w:fldCharType="end"/>
        </w:r>
      </w:ins>
    </w:p>
    <w:p w:rsidR="00823385" w:rsidRDefault="00823385" w14:paraId="03C57C99" w14:textId="46708D48">
      <w:pPr>
        <w:pStyle w:val="TOC2"/>
        <w:tabs>
          <w:tab w:val="left" w:pos="960"/>
          <w:tab w:val="right" w:leader="dot" w:pos="8630"/>
        </w:tabs>
        <w:rPr>
          <w:ins w:author="Wil Macaulay" w:date="2022-04-01T16:00:00Z" w:id="51"/>
          <w:rFonts w:asciiTheme="minorHAnsi" w:hAnsiTheme="minorHAnsi" w:eastAsiaTheme="minorEastAsia" w:cstheme="minorBidi"/>
          <w:noProof/>
          <w:sz w:val="24"/>
          <w:szCs w:val="24"/>
          <w:lang w:val="en-CA"/>
        </w:rPr>
      </w:pPr>
      <w:ins w:author="Wil Macaulay" w:date="2022-04-01T16:00:00Z" w:id="52">
        <w:r>
          <w:rPr>
            <w:noProof/>
          </w:rPr>
          <w:t>4.2</w:t>
        </w:r>
        <w:r>
          <w:rPr>
            <w:rFonts w:asciiTheme="minorHAnsi" w:hAnsiTheme="minorHAnsi" w:eastAsiaTheme="minorEastAsia" w:cstheme="minorBidi"/>
            <w:noProof/>
            <w:sz w:val="24"/>
            <w:szCs w:val="24"/>
            <w:lang w:val="en-CA"/>
          </w:rPr>
          <w:tab/>
        </w:r>
        <w:r>
          <w:rPr>
            <w:noProof/>
          </w:rPr>
          <w:t>Risks and Uncertainties</w:t>
        </w:r>
        <w:r>
          <w:rPr>
            <w:noProof/>
          </w:rPr>
          <w:tab/>
        </w:r>
        <w:r>
          <w:rPr>
            <w:noProof/>
          </w:rPr>
          <w:fldChar w:fldCharType="begin"/>
        </w:r>
        <w:r>
          <w:rPr>
            <w:noProof/>
          </w:rPr>
          <w:instrText xml:space="preserve"> PAGEREF _Toc99721249 \h </w:instrText>
        </w:r>
      </w:ins>
      <w:r>
        <w:rPr>
          <w:noProof/>
        </w:rPr>
      </w:r>
      <w:r>
        <w:rPr>
          <w:noProof/>
        </w:rPr>
        <w:fldChar w:fldCharType="separate"/>
      </w:r>
      <w:ins w:author="Wil Macaulay" w:date="2022-04-01T16:00:00Z" w:id="53">
        <w:r>
          <w:rPr>
            <w:noProof/>
          </w:rPr>
          <w:t>8</w:t>
        </w:r>
        <w:r>
          <w:rPr>
            <w:noProof/>
          </w:rPr>
          <w:fldChar w:fldCharType="end"/>
        </w:r>
      </w:ins>
    </w:p>
    <w:p w:rsidR="00823385" w:rsidRDefault="00823385" w14:paraId="4A49B7C6" w14:textId="22A36EE9">
      <w:pPr>
        <w:pStyle w:val="TOC1"/>
        <w:rPr>
          <w:ins w:author="Wil Macaulay" w:date="2022-04-01T16:00:00Z" w:id="54"/>
          <w:rFonts w:asciiTheme="minorHAnsi" w:hAnsiTheme="minorHAnsi" w:eastAsiaTheme="minorEastAsia" w:cstheme="minorBidi"/>
          <w:noProof/>
          <w:sz w:val="24"/>
          <w:szCs w:val="24"/>
          <w:lang w:val="en-CA"/>
        </w:rPr>
      </w:pPr>
      <w:ins w:author="Wil Macaulay" w:date="2022-04-01T16:00:00Z" w:id="55">
        <w:r>
          <w:rPr>
            <w:noProof/>
          </w:rPr>
          <w:t>5</w:t>
        </w:r>
        <w:r>
          <w:rPr>
            <w:rFonts w:asciiTheme="minorHAnsi" w:hAnsiTheme="minorHAnsi" w:eastAsiaTheme="minorEastAsia" w:cstheme="minorBidi"/>
            <w:noProof/>
            <w:sz w:val="24"/>
            <w:szCs w:val="24"/>
            <w:lang w:val="en-CA"/>
          </w:rPr>
          <w:tab/>
        </w:r>
        <w:r>
          <w:rPr>
            <w:noProof/>
          </w:rPr>
          <w:t>Approach</w:t>
        </w:r>
        <w:r>
          <w:rPr>
            <w:noProof/>
          </w:rPr>
          <w:tab/>
        </w:r>
        <w:r>
          <w:rPr>
            <w:noProof/>
          </w:rPr>
          <w:fldChar w:fldCharType="begin"/>
        </w:r>
        <w:r>
          <w:rPr>
            <w:noProof/>
          </w:rPr>
          <w:instrText xml:space="preserve"> PAGEREF _Toc99721263 \h </w:instrText>
        </w:r>
      </w:ins>
      <w:r>
        <w:rPr>
          <w:noProof/>
        </w:rPr>
      </w:r>
      <w:r>
        <w:rPr>
          <w:noProof/>
        </w:rPr>
        <w:fldChar w:fldCharType="separate"/>
      </w:r>
      <w:ins w:author="Wil Macaulay" w:date="2022-04-01T16:00:00Z" w:id="56">
        <w:r>
          <w:rPr>
            <w:noProof/>
          </w:rPr>
          <w:t>8</w:t>
        </w:r>
        <w:r>
          <w:rPr>
            <w:noProof/>
          </w:rPr>
          <w:fldChar w:fldCharType="end"/>
        </w:r>
      </w:ins>
    </w:p>
    <w:p w:rsidR="00823385" w:rsidRDefault="00823385" w14:paraId="091BF7A2" w14:textId="66E07D51">
      <w:pPr>
        <w:pStyle w:val="TOC2"/>
        <w:tabs>
          <w:tab w:val="left" w:pos="960"/>
          <w:tab w:val="right" w:leader="dot" w:pos="8630"/>
        </w:tabs>
        <w:rPr>
          <w:ins w:author="Wil Macaulay" w:date="2022-04-01T16:00:00Z" w:id="57"/>
          <w:rFonts w:asciiTheme="minorHAnsi" w:hAnsiTheme="minorHAnsi" w:eastAsiaTheme="minorEastAsia" w:cstheme="minorBidi"/>
          <w:noProof/>
          <w:sz w:val="24"/>
          <w:szCs w:val="24"/>
          <w:lang w:val="en-CA"/>
        </w:rPr>
      </w:pPr>
      <w:ins w:author="Wil Macaulay" w:date="2022-04-01T16:00:00Z" w:id="58">
        <w:r>
          <w:rPr>
            <w:noProof/>
          </w:rPr>
          <w:t>5.1</w:t>
        </w:r>
        <w:r>
          <w:rPr>
            <w:rFonts w:asciiTheme="minorHAnsi" w:hAnsiTheme="minorHAnsi" w:eastAsiaTheme="minorEastAsia" w:cstheme="minorBidi"/>
            <w:noProof/>
            <w:sz w:val="24"/>
            <w:szCs w:val="24"/>
            <w:lang w:val="en-CA"/>
          </w:rPr>
          <w:tab/>
        </w:r>
        <w:r>
          <w:rPr>
            <w:noProof/>
          </w:rPr>
          <w:t>Components</w:t>
        </w:r>
        <w:r>
          <w:rPr>
            <w:noProof/>
          </w:rPr>
          <w:tab/>
        </w:r>
        <w:r>
          <w:rPr>
            <w:noProof/>
          </w:rPr>
          <w:fldChar w:fldCharType="begin"/>
        </w:r>
        <w:r>
          <w:rPr>
            <w:noProof/>
          </w:rPr>
          <w:instrText xml:space="preserve"> PAGEREF _Toc99721264 \h </w:instrText>
        </w:r>
      </w:ins>
      <w:r>
        <w:rPr>
          <w:noProof/>
        </w:rPr>
      </w:r>
      <w:r>
        <w:rPr>
          <w:noProof/>
        </w:rPr>
        <w:fldChar w:fldCharType="separate"/>
      </w:r>
      <w:ins w:author="Wil Macaulay" w:date="2022-04-01T16:00:00Z" w:id="59">
        <w:r>
          <w:rPr>
            <w:noProof/>
          </w:rPr>
          <w:t>9</w:t>
        </w:r>
        <w:r>
          <w:rPr>
            <w:noProof/>
          </w:rPr>
          <w:fldChar w:fldCharType="end"/>
        </w:r>
      </w:ins>
    </w:p>
    <w:p w:rsidR="00823385" w:rsidRDefault="00823385" w14:paraId="10F7A705" w14:textId="2A828E95">
      <w:pPr>
        <w:pStyle w:val="TOC3"/>
        <w:tabs>
          <w:tab w:val="left" w:pos="1200"/>
          <w:tab w:val="right" w:leader="dot" w:pos="8630"/>
        </w:tabs>
        <w:rPr>
          <w:ins w:author="Wil Macaulay" w:date="2022-04-01T16:00:00Z" w:id="60"/>
          <w:rFonts w:asciiTheme="minorHAnsi" w:hAnsiTheme="minorHAnsi" w:eastAsiaTheme="minorEastAsia" w:cstheme="minorBidi"/>
          <w:noProof/>
          <w:sz w:val="24"/>
          <w:szCs w:val="24"/>
          <w:lang w:val="en-CA"/>
        </w:rPr>
      </w:pPr>
      <w:ins w:author="Wil Macaulay" w:date="2022-04-01T16:00:00Z" w:id="61">
        <w:r>
          <w:rPr>
            <w:noProof/>
          </w:rPr>
          <w:t>5.1.1</w:t>
        </w:r>
        <w:r>
          <w:rPr>
            <w:rFonts w:asciiTheme="minorHAnsi" w:hAnsiTheme="minorHAnsi" w:eastAsiaTheme="minorEastAsia" w:cstheme="minorBidi"/>
            <w:noProof/>
            <w:sz w:val="24"/>
            <w:szCs w:val="24"/>
            <w:lang w:val="en-CA"/>
          </w:rPr>
          <w:tab/>
        </w:r>
        <w:r>
          <w:rPr>
            <w:noProof/>
          </w:rPr>
          <w:t>Hardware</w:t>
        </w:r>
        <w:r>
          <w:rPr>
            <w:noProof/>
          </w:rPr>
          <w:tab/>
        </w:r>
        <w:r>
          <w:rPr>
            <w:noProof/>
          </w:rPr>
          <w:fldChar w:fldCharType="begin"/>
        </w:r>
        <w:r>
          <w:rPr>
            <w:noProof/>
          </w:rPr>
          <w:instrText xml:space="preserve"> PAGEREF _Toc99721265 \h </w:instrText>
        </w:r>
      </w:ins>
      <w:r>
        <w:rPr>
          <w:noProof/>
        </w:rPr>
      </w:r>
      <w:r>
        <w:rPr>
          <w:noProof/>
        </w:rPr>
        <w:fldChar w:fldCharType="separate"/>
      </w:r>
      <w:ins w:author="Wil Macaulay" w:date="2022-04-01T16:00:00Z" w:id="62">
        <w:r>
          <w:rPr>
            <w:noProof/>
          </w:rPr>
          <w:t>9</w:t>
        </w:r>
        <w:r>
          <w:rPr>
            <w:noProof/>
          </w:rPr>
          <w:fldChar w:fldCharType="end"/>
        </w:r>
      </w:ins>
    </w:p>
    <w:p w:rsidR="00823385" w:rsidRDefault="00823385" w14:paraId="07CF21E4" w14:textId="3B3C92FC">
      <w:pPr>
        <w:pStyle w:val="TOC3"/>
        <w:tabs>
          <w:tab w:val="left" w:pos="1200"/>
          <w:tab w:val="right" w:leader="dot" w:pos="8630"/>
        </w:tabs>
        <w:rPr>
          <w:ins w:author="Wil Macaulay" w:date="2022-04-01T16:00:00Z" w:id="63"/>
          <w:rFonts w:asciiTheme="minorHAnsi" w:hAnsiTheme="minorHAnsi" w:eastAsiaTheme="minorEastAsia" w:cstheme="minorBidi"/>
          <w:noProof/>
          <w:sz w:val="24"/>
          <w:szCs w:val="24"/>
          <w:lang w:val="en-CA"/>
        </w:rPr>
      </w:pPr>
      <w:ins w:author="Wil Macaulay" w:date="2022-04-01T16:00:00Z" w:id="64">
        <w:r>
          <w:rPr>
            <w:noProof/>
          </w:rPr>
          <w:t>5.1.2</w:t>
        </w:r>
        <w:r>
          <w:rPr>
            <w:rFonts w:asciiTheme="minorHAnsi" w:hAnsiTheme="minorHAnsi" w:eastAsiaTheme="minorEastAsia" w:cstheme="minorBidi"/>
            <w:noProof/>
            <w:sz w:val="24"/>
            <w:szCs w:val="24"/>
            <w:lang w:val="en-CA"/>
          </w:rPr>
          <w:tab/>
        </w:r>
        <w:r>
          <w:rPr>
            <w:noProof/>
          </w:rPr>
          <w:t>Software/Firmware</w:t>
        </w:r>
        <w:r>
          <w:rPr>
            <w:noProof/>
          </w:rPr>
          <w:tab/>
        </w:r>
        <w:r>
          <w:rPr>
            <w:noProof/>
          </w:rPr>
          <w:fldChar w:fldCharType="begin"/>
        </w:r>
        <w:r>
          <w:rPr>
            <w:noProof/>
          </w:rPr>
          <w:instrText xml:space="preserve"> PAGEREF _Toc99721266 \h </w:instrText>
        </w:r>
      </w:ins>
      <w:r>
        <w:rPr>
          <w:noProof/>
        </w:rPr>
      </w:r>
      <w:r>
        <w:rPr>
          <w:noProof/>
        </w:rPr>
        <w:fldChar w:fldCharType="separate"/>
      </w:r>
      <w:ins w:author="Wil Macaulay" w:date="2022-04-01T16:00:00Z" w:id="65">
        <w:r>
          <w:rPr>
            <w:noProof/>
          </w:rPr>
          <w:t>9</w:t>
        </w:r>
        <w:r>
          <w:rPr>
            <w:noProof/>
          </w:rPr>
          <w:fldChar w:fldCharType="end"/>
        </w:r>
      </w:ins>
    </w:p>
    <w:p w:rsidR="00823385" w:rsidRDefault="00823385" w14:paraId="3053EEB6" w14:textId="37316596">
      <w:pPr>
        <w:pStyle w:val="TOC2"/>
        <w:tabs>
          <w:tab w:val="left" w:pos="960"/>
          <w:tab w:val="right" w:leader="dot" w:pos="8630"/>
        </w:tabs>
        <w:rPr>
          <w:ins w:author="Wil Macaulay" w:date="2022-04-01T16:00:00Z" w:id="66"/>
          <w:rFonts w:asciiTheme="minorHAnsi" w:hAnsiTheme="minorHAnsi" w:eastAsiaTheme="minorEastAsia" w:cstheme="minorBidi"/>
          <w:noProof/>
          <w:sz w:val="24"/>
          <w:szCs w:val="24"/>
          <w:lang w:val="en-CA"/>
        </w:rPr>
      </w:pPr>
      <w:ins w:author="Wil Macaulay" w:date="2022-04-01T16:00:00Z" w:id="67">
        <w:r>
          <w:rPr>
            <w:noProof/>
          </w:rPr>
          <w:t>5.2</w:t>
        </w:r>
        <w:r>
          <w:rPr>
            <w:rFonts w:asciiTheme="minorHAnsi" w:hAnsiTheme="minorHAnsi" w:eastAsiaTheme="minorEastAsia" w:cstheme="minorBidi"/>
            <w:noProof/>
            <w:sz w:val="24"/>
            <w:szCs w:val="24"/>
            <w:lang w:val="en-CA"/>
          </w:rPr>
          <w:tab/>
        </w:r>
        <w:r>
          <w:rPr>
            <w:noProof/>
          </w:rPr>
          <w:t>Component changes</w:t>
        </w:r>
        <w:r>
          <w:rPr>
            <w:noProof/>
          </w:rPr>
          <w:tab/>
        </w:r>
        <w:r>
          <w:rPr>
            <w:noProof/>
          </w:rPr>
          <w:fldChar w:fldCharType="begin"/>
        </w:r>
        <w:r>
          <w:rPr>
            <w:noProof/>
          </w:rPr>
          <w:instrText xml:space="preserve"> PAGEREF _Toc99721267 \h </w:instrText>
        </w:r>
      </w:ins>
      <w:r>
        <w:rPr>
          <w:noProof/>
        </w:rPr>
      </w:r>
      <w:r>
        <w:rPr>
          <w:noProof/>
        </w:rPr>
        <w:fldChar w:fldCharType="separate"/>
      </w:r>
      <w:ins w:author="Wil Macaulay" w:date="2022-04-01T16:00:00Z" w:id="68">
        <w:r>
          <w:rPr>
            <w:noProof/>
          </w:rPr>
          <w:t>9</w:t>
        </w:r>
        <w:r>
          <w:rPr>
            <w:noProof/>
          </w:rPr>
          <w:fldChar w:fldCharType="end"/>
        </w:r>
      </w:ins>
    </w:p>
    <w:p w:rsidR="00823385" w:rsidRDefault="00823385" w14:paraId="1EF98F84" w14:textId="6DE6D19F">
      <w:pPr>
        <w:pStyle w:val="TOC3"/>
        <w:tabs>
          <w:tab w:val="left" w:pos="1200"/>
          <w:tab w:val="right" w:leader="dot" w:pos="8630"/>
        </w:tabs>
        <w:rPr>
          <w:ins w:author="Wil Macaulay" w:date="2022-04-01T16:00:00Z" w:id="69"/>
          <w:rFonts w:asciiTheme="minorHAnsi" w:hAnsiTheme="minorHAnsi" w:eastAsiaTheme="minorEastAsia" w:cstheme="minorBidi"/>
          <w:noProof/>
          <w:sz w:val="24"/>
          <w:szCs w:val="24"/>
          <w:lang w:val="en-CA"/>
        </w:rPr>
      </w:pPr>
      <w:ins w:author="Wil Macaulay" w:date="2022-04-01T16:00:00Z" w:id="70">
        <w:r>
          <w:rPr>
            <w:noProof/>
          </w:rPr>
          <w:t>5.2.1</w:t>
        </w:r>
        <w:r>
          <w:rPr>
            <w:rFonts w:asciiTheme="minorHAnsi" w:hAnsiTheme="minorHAnsi" w:eastAsiaTheme="minorEastAsia" w:cstheme="minorBidi"/>
            <w:noProof/>
            <w:sz w:val="24"/>
            <w:szCs w:val="24"/>
            <w:lang w:val="en-CA"/>
          </w:rPr>
          <w:tab/>
        </w:r>
        <w:r>
          <w:rPr>
            <w:noProof/>
          </w:rPr>
          <w:t>Firmware</w:t>
        </w:r>
        <w:r>
          <w:rPr>
            <w:noProof/>
          </w:rPr>
          <w:tab/>
        </w:r>
        <w:r>
          <w:rPr>
            <w:noProof/>
          </w:rPr>
          <w:fldChar w:fldCharType="begin"/>
        </w:r>
        <w:r>
          <w:rPr>
            <w:noProof/>
          </w:rPr>
          <w:instrText xml:space="preserve"> PAGEREF _Toc99721268 \h </w:instrText>
        </w:r>
      </w:ins>
      <w:r>
        <w:rPr>
          <w:noProof/>
        </w:rPr>
      </w:r>
      <w:r>
        <w:rPr>
          <w:noProof/>
        </w:rPr>
        <w:fldChar w:fldCharType="separate"/>
      </w:r>
      <w:ins w:author="Wil Macaulay" w:date="2022-04-01T16:00:00Z" w:id="71">
        <w:r>
          <w:rPr>
            <w:noProof/>
          </w:rPr>
          <w:t>9</w:t>
        </w:r>
        <w:r>
          <w:rPr>
            <w:noProof/>
          </w:rPr>
          <w:fldChar w:fldCharType="end"/>
        </w:r>
      </w:ins>
    </w:p>
    <w:p w:rsidR="00823385" w:rsidRDefault="00823385" w14:paraId="670374CC" w14:textId="1840F788">
      <w:pPr>
        <w:pStyle w:val="TOC3"/>
        <w:tabs>
          <w:tab w:val="left" w:pos="1200"/>
          <w:tab w:val="right" w:leader="dot" w:pos="8630"/>
        </w:tabs>
        <w:rPr>
          <w:ins w:author="Wil Macaulay" w:date="2022-04-01T16:00:00Z" w:id="72"/>
          <w:rFonts w:asciiTheme="minorHAnsi" w:hAnsiTheme="minorHAnsi" w:eastAsiaTheme="minorEastAsia" w:cstheme="minorBidi"/>
          <w:noProof/>
          <w:sz w:val="24"/>
          <w:szCs w:val="24"/>
          <w:lang w:val="en-CA"/>
        </w:rPr>
      </w:pPr>
      <w:ins w:author="Wil Macaulay" w:date="2022-04-01T16:00:00Z" w:id="73">
        <w:r>
          <w:rPr>
            <w:noProof/>
          </w:rPr>
          <w:t>5.2.2</w:t>
        </w:r>
        <w:r>
          <w:rPr>
            <w:rFonts w:asciiTheme="minorHAnsi" w:hAnsiTheme="minorHAnsi" w:eastAsiaTheme="minorEastAsia" w:cstheme="minorBidi"/>
            <w:noProof/>
            <w:sz w:val="24"/>
            <w:szCs w:val="24"/>
            <w:lang w:val="en-CA"/>
          </w:rPr>
          <w:tab/>
        </w:r>
        <w:r>
          <w:rPr>
            <w:noProof/>
          </w:rPr>
          <w:t>BCI application</w:t>
        </w:r>
        <w:r>
          <w:rPr>
            <w:noProof/>
          </w:rPr>
          <w:tab/>
        </w:r>
        <w:r>
          <w:rPr>
            <w:noProof/>
          </w:rPr>
          <w:fldChar w:fldCharType="begin"/>
        </w:r>
        <w:r>
          <w:rPr>
            <w:noProof/>
          </w:rPr>
          <w:instrText xml:space="preserve"> PAGEREF _Toc99721269 \h </w:instrText>
        </w:r>
      </w:ins>
      <w:r>
        <w:rPr>
          <w:noProof/>
        </w:rPr>
      </w:r>
      <w:r>
        <w:rPr>
          <w:noProof/>
        </w:rPr>
        <w:fldChar w:fldCharType="separate"/>
      </w:r>
      <w:ins w:author="Wil Macaulay" w:date="2022-04-01T16:00:00Z" w:id="74">
        <w:r>
          <w:rPr>
            <w:noProof/>
          </w:rPr>
          <w:t>10</w:t>
        </w:r>
        <w:r>
          <w:rPr>
            <w:noProof/>
          </w:rPr>
          <w:fldChar w:fldCharType="end"/>
        </w:r>
      </w:ins>
    </w:p>
    <w:p w:rsidR="00823385" w:rsidRDefault="00823385" w14:paraId="0AA498A5" w14:textId="1572983E">
      <w:pPr>
        <w:pStyle w:val="TOC2"/>
        <w:tabs>
          <w:tab w:val="left" w:pos="960"/>
          <w:tab w:val="right" w:leader="dot" w:pos="8630"/>
        </w:tabs>
        <w:rPr>
          <w:ins w:author="Wil Macaulay" w:date="2022-04-01T16:00:00Z" w:id="75"/>
          <w:rFonts w:asciiTheme="minorHAnsi" w:hAnsiTheme="minorHAnsi" w:eastAsiaTheme="minorEastAsia" w:cstheme="minorBidi"/>
          <w:noProof/>
          <w:sz w:val="24"/>
          <w:szCs w:val="24"/>
          <w:lang w:val="en-CA"/>
        </w:rPr>
      </w:pPr>
      <w:ins w:author="Wil Macaulay" w:date="2022-04-01T16:00:00Z" w:id="76">
        <w:r>
          <w:rPr>
            <w:noProof/>
          </w:rPr>
          <w:t>5.3</w:t>
        </w:r>
        <w:r>
          <w:rPr>
            <w:rFonts w:asciiTheme="minorHAnsi" w:hAnsiTheme="minorHAnsi" w:eastAsiaTheme="minorEastAsia" w:cstheme="minorBidi"/>
            <w:noProof/>
            <w:sz w:val="24"/>
            <w:szCs w:val="24"/>
            <w:lang w:val="en-CA"/>
          </w:rPr>
          <w:tab/>
        </w:r>
        <w:r>
          <w:rPr>
            <w:noProof/>
          </w:rPr>
          <w:t>User Interface</w:t>
        </w:r>
        <w:r>
          <w:rPr>
            <w:noProof/>
          </w:rPr>
          <w:tab/>
        </w:r>
        <w:r>
          <w:rPr>
            <w:noProof/>
          </w:rPr>
          <w:fldChar w:fldCharType="begin"/>
        </w:r>
        <w:r>
          <w:rPr>
            <w:noProof/>
          </w:rPr>
          <w:instrText xml:space="preserve"> PAGEREF _Toc99721270 \h </w:instrText>
        </w:r>
      </w:ins>
      <w:r>
        <w:rPr>
          <w:noProof/>
        </w:rPr>
      </w:r>
      <w:r>
        <w:rPr>
          <w:noProof/>
        </w:rPr>
        <w:fldChar w:fldCharType="separate"/>
      </w:r>
      <w:ins w:author="Wil Macaulay" w:date="2022-04-01T16:00:00Z" w:id="77">
        <w:r>
          <w:rPr>
            <w:noProof/>
          </w:rPr>
          <w:t>10</w:t>
        </w:r>
        <w:r>
          <w:rPr>
            <w:noProof/>
          </w:rPr>
          <w:fldChar w:fldCharType="end"/>
        </w:r>
      </w:ins>
    </w:p>
    <w:p w:rsidR="001E45A3" w:rsidDel="00FA7845" w:rsidRDefault="001E45A3" w14:paraId="3BCD4ACC" w14:textId="67809FF2">
      <w:pPr>
        <w:pStyle w:val="TOC1"/>
        <w:rPr>
          <w:del w:author="Wil Macaulay" w:date="2022-03-05T12:00:00Z" w:id="78"/>
          <w:rFonts w:asciiTheme="minorHAnsi" w:hAnsiTheme="minorHAnsi" w:eastAsiaTheme="minorEastAsia" w:cstheme="minorBidi"/>
          <w:noProof/>
          <w:sz w:val="24"/>
          <w:szCs w:val="24"/>
          <w:lang w:val="en-CA"/>
        </w:rPr>
      </w:pPr>
      <w:del w:author="Wil Macaulay" w:date="2022-03-05T12:00:00Z" w:id="79">
        <w:r w:rsidDel="00FA7845">
          <w:rPr>
            <w:noProof/>
          </w:rPr>
          <w:delText>1</w:delText>
        </w:r>
        <w:r w:rsidDel="00FA7845">
          <w:rPr>
            <w:rFonts w:asciiTheme="minorHAnsi" w:hAnsiTheme="minorHAnsi" w:eastAsiaTheme="minorEastAsia" w:cstheme="minorBidi"/>
            <w:noProof/>
            <w:sz w:val="24"/>
            <w:szCs w:val="24"/>
            <w:lang w:val="en-CA"/>
          </w:rPr>
          <w:tab/>
        </w:r>
        <w:r w:rsidDel="00FA7845">
          <w:rPr>
            <w:noProof/>
          </w:rPr>
          <w:delText>Document Control</w:delText>
        </w:r>
        <w:r w:rsidDel="00FA7845">
          <w:rPr>
            <w:noProof/>
          </w:rPr>
          <w:tab/>
        </w:r>
        <w:r w:rsidDel="00FA7845">
          <w:rPr>
            <w:noProof/>
          </w:rPr>
          <w:delText>3</w:delText>
        </w:r>
      </w:del>
    </w:p>
    <w:p w:rsidR="001E45A3" w:rsidDel="00FA7845" w:rsidRDefault="001E45A3" w14:paraId="4DBB4362" w14:textId="46EF9B5A">
      <w:pPr>
        <w:pStyle w:val="TOC1"/>
        <w:rPr>
          <w:del w:author="Wil Macaulay" w:date="2022-03-05T12:00:00Z" w:id="80"/>
          <w:rFonts w:asciiTheme="minorHAnsi" w:hAnsiTheme="minorHAnsi" w:eastAsiaTheme="minorEastAsia" w:cstheme="minorBidi"/>
          <w:noProof/>
          <w:sz w:val="24"/>
          <w:szCs w:val="24"/>
          <w:lang w:val="en-CA"/>
        </w:rPr>
      </w:pPr>
      <w:del w:author="Wil Macaulay" w:date="2022-03-05T12:00:00Z" w:id="81">
        <w:r w:rsidDel="00FA7845">
          <w:rPr>
            <w:noProof/>
          </w:rPr>
          <w:delText>2</w:delText>
        </w:r>
        <w:r w:rsidDel="00FA7845">
          <w:rPr>
            <w:rFonts w:asciiTheme="minorHAnsi" w:hAnsiTheme="minorHAnsi" w:eastAsiaTheme="minorEastAsia" w:cstheme="minorBidi"/>
            <w:noProof/>
            <w:sz w:val="24"/>
            <w:szCs w:val="24"/>
            <w:lang w:val="en-CA"/>
          </w:rPr>
          <w:tab/>
        </w:r>
        <w:r w:rsidDel="00FA7845">
          <w:rPr>
            <w:noProof/>
          </w:rPr>
          <w:delText>Introduction</w:delText>
        </w:r>
        <w:r w:rsidDel="00FA7845">
          <w:rPr>
            <w:noProof/>
          </w:rPr>
          <w:tab/>
        </w:r>
        <w:r w:rsidDel="00FA7845">
          <w:rPr>
            <w:noProof/>
          </w:rPr>
          <w:delText>3</w:delText>
        </w:r>
      </w:del>
    </w:p>
    <w:p w:rsidR="001E45A3" w:rsidDel="00FA7845" w:rsidRDefault="001E45A3" w14:paraId="2414E730" w14:textId="3077B32B">
      <w:pPr>
        <w:pStyle w:val="TOC2"/>
        <w:tabs>
          <w:tab w:val="left" w:pos="960"/>
          <w:tab w:val="right" w:leader="dot" w:pos="8630"/>
        </w:tabs>
        <w:rPr>
          <w:del w:author="Wil Macaulay" w:date="2022-03-05T12:00:00Z" w:id="82"/>
          <w:rFonts w:asciiTheme="minorHAnsi" w:hAnsiTheme="minorHAnsi" w:eastAsiaTheme="minorEastAsia" w:cstheme="minorBidi"/>
          <w:noProof/>
          <w:sz w:val="24"/>
          <w:szCs w:val="24"/>
          <w:lang w:val="en-CA"/>
        </w:rPr>
      </w:pPr>
      <w:del w:author="Wil Macaulay" w:date="2022-03-05T12:00:00Z" w:id="83">
        <w:r w:rsidDel="00FA7845">
          <w:rPr>
            <w:noProof/>
          </w:rPr>
          <w:delText>2.1</w:delText>
        </w:r>
        <w:r w:rsidDel="00FA7845">
          <w:rPr>
            <w:rFonts w:asciiTheme="minorHAnsi" w:hAnsiTheme="minorHAnsi" w:eastAsiaTheme="minorEastAsia" w:cstheme="minorBidi"/>
            <w:noProof/>
            <w:sz w:val="24"/>
            <w:szCs w:val="24"/>
            <w:lang w:val="en-CA"/>
          </w:rPr>
          <w:tab/>
        </w:r>
        <w:r w:rsidDel="00FA7845">
          <w:rPr>
            <w:noProof/>
          </w:rPr>
          <w:delText>Audience</w:delText>
        </w:r>
        <w:r w:rsidDel="00FA7845">
          <w:rPr>
            <w:noProof/>
          </w:rPr>
          <w:tab/>
        </w:r>
        <w:r w:rsidDel="00FA7845">
          <w:rPr>
            <w:noProof/>
          </w:rPr>
          <w:delText>3</w:delText>
        </w:r>
      </w:del>
    </w:p>
    <w:p w:rsidR="001E45A3" w:rsidDel="00FA7845" w:rsidRDefault="001E45A3" w14:paraId="50F5D515" w14:textId="50C10DFF">
      <w:pPr>
        <w:pStyle w:val="TOC2"/>
        <w:tabs>
          <w:tab w:val="left" w:pos="960"/>
          <w:tab w:val="right" w:leader="dot" w:pos="8630"/>
        </w:tabs>
        <w:rPr>
          <w:del w:author="Wil Macaulay" w:date="2022-03-05T12:00:00Z" w:id="84"/>
          <w:rFonts w:asciiTheme="minorHAnsi" w:hAnsiTheme="minorHAnsi" w:eastAsiaTheme="minorEastAsia" w:cstheme="minorBidi"/>
          <w:noProof/>
          <w:sz w:val="24"/>
          <w:szCs w:val="24"/>
          <w:lang w:val="en-CA"/>
        </w:rPr>
      </w:pPr>
      <w:del w:author="Wil Macaulay" w:date="2022-03-05T12:00:00Z" w:id="85">
        <w:r w:rsidDel="00FA7845">
          <w:rPr>
            <w:noProof/>
          </w:rPr>
          <w:delText>2.2</w:delText>
        </w:r>
        <w:r w:rsidDel="00FA7845">
          <w:rPr>
            <w:rFonts w:asciiTheme="minorHAnsi" w:hAnsiTheme="minorHAnsi" w:eastAsiaTheme="minorEastAsia" w:cstheme="minorBidi"/>
            <w:noProof/>
            <w:sz w:val="24"/>
            <w:szCs w:val="24"/>
            <w:lang w:val="en-CA"/>
          </w:rPr>
          <w:tab/>
        </w:r>
        <w:r w:rsidDel="00FA7845">
          <w:rPr>
            <w:noProof/>
          </w:rPr>
          <w:delText>Glossary</w:delText>
        </w:r>
        <w:r w:rsidDel="00FA7845">
          <w:rPr>
            <w:noProof/>
          </w:rPr>
          <w:tab/>
        </w:r>
        <w:r w:rsidDel="00FA7845">
          <w:rPr>
            <w:noProof/>
          </w:rPr>
          <w:delText>3</w:delText>
        </w:r>
      </w:del>
    </w:p>
    <w:p w:rsidR="001E45A3" w:rsidDel="00FA7845" w:rsidRDefault="001E45A3" w14:paraId="01FC6CC3" w14:textId="5F1F5AF4">
      <w:pPr>
        <w:pStyle w:val="TOC1"/>
        <w:rPr>
          <w:del w:author="Wil Macaulay" w:date="2022-03-05T12:00:00Z" w:id="86"/>
          <w:rFonts w:asciiTheme="minorHAnsi" w:hAnsiTheme="minorHAnsi" w:eastAsiaTheme="minorEastAsia" w:cstheme="minorBidi"/>
          <w:noProof/>
          <w:sz w:val="24"/>
          <w:szCs w:val="24"/>
          <w:lang w:val="en-CA"/>
        </w:rPr>
      </w:pPr>
      <w:del w:author="Wil Macaulay" w:date="2022-03-05T12:00:00Z" w:id="87">
        <w:r w:rsidDel="00FA7845">
          <w:rPr>
            <w:noProof/>
          </w:rPr>
          <w:delText>3</w:delText>
        </w:r>
        <w:r w:rsidDel="00FA7845">
          <w:rPr>
            <w:rFonts w:asciiTheme="minorHAnsi" w:hAnsiTheme="minorHAnsi" w:eastAsiaTheme="minorEastAsia" w:cstheme="minorBidi"/>
            <w:noProof/>
            <w:sz w:val="24"/>
            <w:szCs w:val="24"/>
            <w:lang w:val="en-CA"/>
          </w:rPr>
          <w:tab/>
        </w:r>
        <w:r w:rsidDel="00FA7845">
          <w:rPr>
            <w:noProof/>
          </w:rPr>
          <w:delText>Requirements</w:delText>
        </w:r>
        <w:r w:rsidDel="00FA7845">
          <w:rPr>
            <w:noProof/>
          </w:rPr>
          <w:tab/>
        </w:r>
        <w:r w:rsidDel="00FA7845">
          <w:rPr>
            <w:noProof/>
          </w:rPr>
          <w:delText>4</w:delText>
        </w:r>
      </w:del>
    </w:p>
    <w:p w:rsidR="001E45A3" w:rsidDel="00FA7845" w:rsidRDefault="001E45A3" w14:paraId="4BE5180E" w14:textId="0F31AFD9">
      <w:pPr>
        <w:pStyle w:val="TOC2"/>
        <w:tabs>
          <w:tab w:val="left" w:pos="960"/>
          <w:tab w:val="right" w:leader="dot" w:pos="8630"/>
        </w:tabs>
        <w:rPr>
          <w:del w:author="Wil Macaulay" w:date="2022-03-05T12:00:00Z" w:id="88"/>
          <w:rFonts w:asciiTheme="minorHAnsi" w:hAnsiTheme="minorHAnsi" w:eastAsiaTheme="minorEastAsia" w:cstheme="minorBidi"/>
          <w:noProof/>
          <w:sz w:val="24"/>
          <w:szCs w:val="24"/>
          <w:lang w:val="en-CA"/>
        </w:rPr>
      </w:pPr>
      <w:del w:author="Wil Macaulay" w:date="2022-03-05T12:00:00Z" w:id="89">
        <w:r w:rsidDel="00FA7845">
          <w:rPr>
            <w:noProof/>
          </w:rPr>
          <w:delText>3.1</w:delText>
        </w:r>
        <w:r w:rsidDel="00FA7845">
          <w:rPr>
            <w:rFonts w:asciiTheme="minorHAnsi" w:hAnsiTheme="minorHAnsi" w:eastAsiaTheme="minorEastAsia" w:cstheme="minorBidi"/>
            <w:noProof/>
            <w:sz w:val="24"/>
            <w:szCs w:val="24"/>
            <w:lang w:val="en-CA"/>
          </w:rPr>
          <w:tab/>
        </w:r>
        <w:r w:rsidDel="00FA7845">
          <w:rPr>
            <w:noProof/>
          </w:rPr>
          <w:delText>Business Objectives</w:delText>
        </w:r>
        <w:r w:rsidDel="00FA7845">
          <w:rPr>
            <w:noProof/>
          </w:rPr>
          <w:tab/>
        </w:r>
        <w:r w:rsidDel="00FA7845">
          <w:rPr>
            <w:noProof/>
          </w:rPr>
          <w:delText>4</w:delText>
        </w:r>
      </w:del>
    </w:p>
    <w:p w:rsidR="001E45A3" w:rsidDel="00FA7845" w:rsidRDefault="001E45A3" w14:paraId="2ED8B92A" w14:textId="380DDA25">
      <w:pPr>
        <w:pStyle w:val="TOC2"/>
        <w:tabs>
          <w:tab w:val="left" w:pos="960"/>
          <w:tab w:val="right" w:leader="dot" w:pos="8630"/>
        </w:tabs>
        <w:rPr>
          <w:del w:author="Wil Macaulay" w:date="2022-03-05T12:00:00Z" w:id="90"/>
          <w:rFonts w:asciiTheme="minorHAnsi" w:hAnsiTheme="minorHAnsi" w:eastAsiaTheme="minorEastAsia" w:cstheme="minorBidi"/>
          <w:noProof/>
          <w:sz w:val="24"/>
          <w:szCs w:val="24"/>
          <w:lang w:val="en-CA"/>
        </w:rPr>
      </w:pPr>
      <w:del w:author="Wil Macaulay" w:date="2022-03-05T12:00:00Z" w:id="91">
        <w:r w:rsidDel="00FA7845">
          <w:rPr>
            <w:noProof/>
          </w:rPr>
          <w:delText>3.2</w:delText>
        </w:r>
        <w:r w:rsidDel="00FA7845">
          <w:rPr>
            <w:rFonts w:asciiTheme="minorHAnsi" w:hAnsiTheme="minorHAnsi" w:eastAsiaTheme="minorEastAsia" w:cstheme="minorBidi"/>
            <w:noProof/>
            <w:sz w:val="24"/>
            <w:szCs w:val="24"/>
            <w:lang w:val="en-CA"/>
          </w:rPr>
          <w:tab/>
        </w:r>
        <w:r w:rsidDel="00FA7845">
          <w:rPr>
            <w:noProof/>
          </w:rPr>
          <w:delText>Requirements covered</w:delText>
        </w:r>
        <w:r w:rsidDel="00FA7845">
          <w:rPr>
            <w:noProof/>
          </w:rPr>
          <w:tab/>
        </w:r>
        <w:r w:rsidDel="00FA7845">
          <w:rPr>
            <w:noProof/>
          </w:rPr>
          <w:delText>4</w:delText>
        </w:r>
      </w:del>
    </w:p>
    <w:p w:rsidR="001E45A3" w:rsidDel="00FA7845" w:rsidRDefault="001E45A3" w14:paraId="4B445633" w14:textId="0D3611AF">
      <w:pPr>
        <w:pStyle w:val="TOC2"/>
        <w:tabs>
          <w:tab w:val="left" w:pos="960"/>
          <w:tab w:val="right" w:leader="dot" w:pos="8630"/>
        </w:tabs>
        <w:rPr>
          <w:del w:author="Wil Macaulay" w:date="2022-03-05T12:00:00Z" w:id="92"/>
          <w:rFonts w:asciiTheme="minorHAnsi" w:hAnsiTheme="minorHAnsi" w:eastAsiaTheme="minorEastAsia" w:cstheme="minorBidi"/>
          <w:noProof/>
          <w:sz w:val="24"/>
          <w:szCs w:val="24"/>
          <w:lang w:val="en-CA"/>
        </w:rPr>
      </w:pPr>
      <w:del w:author="Wil Macaulay" w:date="2022-03-05T12:00:00Z" w:id="93">
        <w:r w:rsidDel="00FA7845">
          <w:rPr>
            <w:noProof/>
          </w:rPr>
          <w:delText>3.3</w:delText>
        </w:r>
        <w:r w:rsidDel="00FA7845">
          <w:rPr>
            <w:rFonts w:asciiTheme="minorHAnsi" w:hAnsiTheme="minorHAnsi" w:eastAsiaTheme="minorEastAsia" w:cstheme="minorBidi"/>
            <w:noProof/>
            <w:sz w:val="24"/>
            <w:szCs w:val="24"/>
            <w:lang w:val="en-CA"/>
          </w:rPr>
          <w:tab/>
        </w:r>
        <w:r w:rsidDel="00FA7845">
          <w:rPr>
            <w:noProof/>
          </w:rPr>
          <w:delText>Non-requirements</w:delText>
        </w:r>
        <w:r w:rsidDel="00FA7845">
          <w:rPr>
            <w:noProof/>
          </w:rPr>
          <w:tab/>
        </w:r>
        <w:r w:rsidDel="00FA7845">
          <w:rPr>
            <w:noProof/>
          </w:rPr>
          <w:delText>5</w:delText>
        </w:r>
      </w:del>
    </w:p>
    <w:p w:rsidR="001E45A3" w:rsidDel="00FA7845" w:rsidRDefault="001E45A3" w14:paraId="17ABC97B" w14:textId="33714D90">
      <w:pPr>
        <w:pStyle w:val="TOC1"/>
        <w:rPr>
          <w:del w:author="Wil Macaulay" w:date="2022-03-05T12:00:00Z" w:id="94"/>
          <w:rFonts w:asciiTheme="minorHAnsi" w:hAnsiTheme="minorHAnsi" w:eastAsiaTheme="minorEastAsia" w:cstheme="minorBidi"/>
          <w:noProof/>
          <w:sz w:val="24"/>
          <w:szCs w:val="24"/>
          <w:lang w:val="en-CA"/>
        </w:rPr>
      </w:pPr>
      <w:del w:author="Wil Macaulay" w:date="2022-03-05T12:00:00Z" w:id="95">
        <w:r w:rsidDel="00FA7845">
          <w:rPr>
            <w:noProof/>
          </w:rPr>
          <w:delText>4</w:delText>
        </w:r>
        <w:r w:rsidDel="00FA7845">
          <w:rPr>
            <w:rFonts w:asciiTheme="minorHAnsi" w:hAnsiTheme="minorHAnsi" w:eastAsiaTheme="minorEastAsia" w:cstheme="minorBidi"/>
            <w:noProof/>
            <w:sz w:val="24"/>
            <w:szCs w:val="24"/>
            <w:lang w:val="en-CA"/>
          </w:rPr>
          <w:tab/>
        </w:r>
        <w:r w:rsidDel="00FA7845">
          <w:rPr>
            <w:noProof/>
          </w:rPr>
          <w:delText>Assumptions, Risks and Uncertainties</w:delText>
        </w:r>
        <w:r w:rsidDel="00FA7845">
          <w:rPr>
            <w:noProof/>
          </w:rPr>
          <w:tab/>
        </w:r>
        <w:r w:rsidDel="00FA7845">
          <w:rPr>
            <w:noProof/>
          </w:rPr>
          <w:delText>6</w:delText>
        </w:r>
      </w:del>
    </w:p>
    <w:p w:rsidR="001E45A3" w:rsidDel="00FA7845" w:rsidRDefault="001E45A3" w14:paraId="345D3D30" w14:textId="2827BFC8">
      <w:pPr>
        <w:pStyle w:val="TOC1"/>
        <w:rPr>
          <w:del w:author="Wil Macaulay" w:date="2022-03-05T12:00:00Z" w:id="96"/>
          <w:rFonts w:asciiTheme="minorHAnsi" w:hAnsiTheme="minorHAnsi" w:eastAsiaTheme="minorEastAsia" w:cstheme="minorBidi"/>
          <w:noProof/>
          <w:sz w:val="24"/>
          <w:szCs w:val="24"/>
          <w:lang w:val="en-CA"/>
        </w:rPr>
      </w:pPr>
      <w:del w:author="Wil Macaulay" w:date="2022-03-05T12:00:00Z" w:id="97">
        <w:r w:rsidDel="00FA7845">
          <w:rPr>
            <w:noProof/>
          </w:rPr>
          <w:delText>5</w:delText>
        </w:r>
        <w:r w:rsidDel="00FA7845">
          <w:rPr>
            <w:rFonts w:asciiTheme="minorHAnsi" w:hAnsiTheme="minorHAnsi" w:eastAsiaTheme="minorEastAsia" w:cstheme="minorBidi"/>
            <w:noProof/>
            <w:sz w:val="24"/>
            <w:szCs w:val="24"/>
            <w:lang w:val="en-CA"/>
          </w:rPr>
          <w:tab/>
        </w:r>
        <w:r w:rsidDel="00FA7845">
          <w:rPr>
            <w:noProof/>
          </w:rPr>
          <w:delText>Approach</w:delText>
        </w:r>
        <w:r w:rsidDel="00FA7845">
          <w:rPr>
            <w:noProof/>
          </w:rPr>
          <w:tab/>
        </w:r>
        <w:r w:rsidDel="00FA7845">
          <w:rPr>
            <w:noProof/>
          </w:rPr>
          <w:delText>6</w:delText>
        </w:r>
      </w:del>
    </w:p>
    <w:p w:rsidR="001E45A3" w:rsidDel="00FA7845" w:rsidRDefault="001E45A3" w14:paraId="78013B8B" w14:textId="13B47647">
      <w:pPr>
        <w:pStyle w:val="TOC2"/>
        <w:tabs>
          <w:tab w:val="left" w:pos="960"/>
          <w:tab w:val="right" w:leader="dot" w:pos="8630"/>
        </w:tabs>
        <w:rPr>
          <w:del w:author="Wil Macaulay" w:date="2022-03-05T12:00:00Z" w:id="98"/>
          <w:rFonts w:asciiTheme="minorHAnsi" w:hAnsiTheme="minorHAnsi" w:eastAsiaTheme="minorEastAsia" w:cstheme="minorBidi"/>
          <w:noProof/>
          <w:sz w:val="24"/>
          <w:szCs w:val="24"/>
          <w:lang w:val="en-CA"/>
        </w:rPr>
      </w:pPr>
      <w:del w:author="Wil Macaulay" w:date="2022-03-05T12:00:00Z" w:id="99">
        <w:r w:rsidDel="00FA7845">
          <w:rPr>
            <w:noProof/>
          </w:rPr>
          <w:delText>5.1</w:delText>
        </w:r>
        <w:r w:rsidDel="00FA7845">
          <w:rPr>
            <w:rFonts w:asciiTheme="minorHAnsi" w:hAnsiTheme="minorHAnsi" w:eastAsiaTheme="minorEastAsia" w:cstheme="minorBidi"/>
            <w:noProof/>
            <w:sz w:val="24"/>
            <w:szCs w:val="24"/>
            <w:lang w:val="en-CA"/>
          </w:rPr>
          <w:tab/>
        </w:r>
        <w:r w:rsidDel="00FA7845">
          <w:rPr>
            <w:noProof/>
          </w:rPr>
          <w:delText>Components</w:delText>
        </w:r>
        <w:r w:rsidDel="00FA7845">
          <w:rPr>
            <w:noProof/>
          </w:rPr>
          <w:tab/>
        </w:r>
        <w:r w:rsidDel="00FA7845">
          <w:rPr>
            <w:noProof/>
          </w:rPr>
          <w:delText>6</w:delText>
        </w:r>
      </w:del>
    </w:p>
    <w:p w:rsidR="001E45A3" w:rsidDel="00FA7845" w:rsidRDefault="001E45A3" w14:paraId="62562CEB" w14:textId="42938C5D">
      <w:pPr>
        <w:pStyle w:val="TOC3"/>
        <w:tabs>
          <w:tab w:val="left" w:pos="1200"/>
          <w:tab w:val="right" w:leader="dot" w:pos="8630"/>
        </w:tabs>
        <w:rPr>
          <w:del w:author="Wil Macaulay" w:date="2022-03-05T12:00:00Z" w:id="100"/>
          <w:rFonts w:asciiTheme="minorHAnsi" w:hAnsiTheme="minorHAnsi" w:eastAsiaTheme="minorEastAsia" w:cstheme="minorBidi"/>
          <w:noProof/>
          <w:sz w:val="24"/>
          <w:szCs w:val="24"/>
          <w:lang w:val="en-CA"/>
        </w:rPr>
      </w:pPr>
      <w:del w:author="Wil Macaulay" w:date="2022-03-05T12:00:00Z" w:id="101">
        <w:r w:rsidDel="00FA7845">
          <w:rPr>
            <w:noProof/>
          </w:rPr>
          <w:delText>5.1.1</w:delText>
        </w:r>
        <w:r w:rsidDel="00FA7845">
          <w:rPr>
            <w:rFonts w:asciiTheme="minorHAnsi" w:hAnsiTheme="minorHAnsi" w:eastAsiaTheme="minorEastAsia" w:cstheme="minorBidi"/>
            <w:noProof/>
            <w:sz w:val="24"/>
            <w:szCs w:val="24"/>
            <w:lang w:val="en-CA"/>
          </w:rPr>
          <w:tab/>
        </w:r>
        <w:r w:rsidDel="00FA7845">
          <w:rPr>
            <w:noProof/>
          </w:rPr>
          <w:delText>Hardware</w:delText>
        </w:r>
        <w:r w:rsidDel="00FA7845">
          <w:rPr>
            <w:noProof/>
          </w:rPr>
          <w:tab/>
        </w:r>
        <w:r w:rsidDel="00FA7845">
          <w:rPr>
            <w:noProof/>
          </w:rPr>
          <w:delText>6</w:delText>
        </w:r>
      </w:del>
    </w:p>
    <w:p w:rsidR="001E45A3" w:rsidDel="00FA7845" w:rsidRDefault="001E45A3" w14:paraId="1F062317" w14:textId="7400D7BF">
      <w:pPr>
        <w:pStyle w:val="TOC3"/>
        <w:tabs>
          <w:tab w:val="left" w:pos="1200"/>
          <w:tab w:val="right" w:leader="dot" w:pos="8630"/>
        </w:tabs>
        <w:rPr>
          <w:del w:author="Wil Macaulay" w:date="2022-03-05T12:00:00Z" w:id="102"/>
          <w:rFonts w:asciiTheme="minorHAnsi" w:hAnsiTheme="minorHAnsi" w:eastAsiaTheme="minorEastAsia" w:cstheme="minorBidi"/>
          <w:noProof/>
          <w:sz w:val="24"/>
          <w:szCs w:val="24"/>
          <w:lang w:val="en-CA"/>
        </w:rPr>
      </w:pPr>
      <w:del w:author="Wil Macaulay" w:date="2022-03-05T12:00:00Z" w:id="103">
        <w:r w:rsidDel="00FA7845">
          <w:rPr>
            <w:noProof/>
          </w:rPr>
          <w:delText>5.1.2</w:delText>
        </w:r>
        <w:r w:rsidDel="00FA7845">
          <w:rPr>
            <w:rFonts w:asciiTheme="minorHAnsi" w:hAnsiTheme="minorHAnsi" w:eastAsiaTheme="minorEastAsia" w:cstheme="minorBidi"/>
            <w:noProof/>
            <w:sz w:val="24"/>
            <w:szCs w:val="24"/>
            <w:lang w:val="en-CA"/>
          </w:rPr>
          <w:tab/>
        </w:r>
        <w:r w:rsidDel="00FA7845">
          <w:rPr>
            <w:noProof/>
          </w:rPr>
          <w:delText>Software/Firmware</w:delText>
        </w:r>
        <w:r w:rsidDel="00FA7845">
          <w:rPr>
            <w:noProof/>
          </w:rPr>
          <w:tab/>
        </w:r>
        <w:r w:rsidDel="00FA7845">
          <w:rPr>
            <w:noProof/>
          </w:rPr>
          <w:delText>6</w:delText>
        </w:r>
      </w:del>
    </w:p>
    <w:p w:rsidR="001E45A3" w:rsidDel="00FA7845" w:rsidRDefault="001E45A3" w14:paraId="497CFC87" w14:textId="5FA762C0">
      <w:pPr>
        <w:pStyle w:val="TOC2"/>
        <w:tabs>
          <w:tab w:val="left" w:pos="960"/>
          <w:tab w:val="right" w:leader="dot" w:pos="8630"/>
        </w:tabs>
        <w:rPr>
          <w:del w:author="Wil Macaulay" w:date="2022-03-05T12:00:00Z" w:id="104"/>
          <w:rFonts w:asciiTheme="minorHAnsi" w:hAnsiTheme="minorHAnsi" w:eastAsiaTheme="minorEastAsia" w:cstheme="minorBidi"/>
          <w:noProof/>
          <w:sz w:val="24"/>
          <w:szCs w:val="24"/>
          <w:lang w:val="en-CA"/>
        </w:rPr>
      </w:pPr>
      <w:del w:author="Wil Macaulay" w:date="2022-03-05T12:00:00Z" w:id="105">
        <w:r w:rsidDel="00FA7845">
          <w:rPr>
            <w:noProof/>
          </w:rPr>
          <w:delText>5.2</w:delText>
        </w:r>
        <w:r w:rsidDel="00FA7845">
          <w:rPr>
            <w:rFonts w:asciiTheme="minorHAnsi" w:hAnsiTheme="minorHAnsi" w:eastAsiaTheme="minorEastAsia" w:cstheme="minorBidi"/>
            <w:noProof/>
            <w:sz w:val="24"/>
            <w:szCs w:val="24"/>
            <w:lang w:val="en-CA"/>
          </w:rPr>
          <w:tab/>
        </w:r>
        <w:r w:rsidDel="00FA7845">
          <w:rPr>
            <w:noProof/>
          </w:rPr>
          <w:delText>Use cases and sequence diagrams</w:delText>
        </w:r>
        <w:r w:rsidDel="00FA7845">
          <w:rPr>
            <w:noProof/>
          </w:rPr>
          <w:tab/>
        </w:r>
        <w:r w:rsidDel="00FA7845">
          <w:rPr>
            <w:noProof/>
          </w:rPr>
          <w:delText>6</w:delText>
        </w:r>
      </w:del>
    </w:p>
    <w:p w:rsidR="00313682" w:rsidP="00C1179A" w:rsidRDefault="003F19BD" w14:paraId="6C4CF08C" w14:textId="5AF09258">
      <w:pPr>
        <w:ind w:left="0"/>
      </w:pPr>
      <w:r>
        <w:fldChar w:fldCharType="end"/>
      </w:r>
    </w:p>
    <w:p w:rsidR="008423AF" w:rsidP="00242EDB" w:rsidRDefault="003F19BD" w14:paraId="5EB51854" w14:textId="77777777">
      <w:pPr>
        <w:pStyle w:val="Heading1"/>
      </w:pPr>
      <w:r>
        <w:br w:type="page"/>
      </w:r>
      <w:bookmarkStart w:name="_Toc99721237" w:id="106"/>
      <w:r>
        <w:lastRenderedPageBreak/>
        <w:t>Document Control</w:t>
      </w:r>
      <w:bookmarkEnd w:id="106"/>
    </w:p>
    <w:p w:rsidR="00C1179A" w:rsidP="00C1179A" w:rsidRDefault="005E25A3" w14:paraId="647336E4" w14:textId="77777777">
      <w:pPr>
        <w:ind w:left="0"/>
        <w:rPr>
          <w:b/>
        </w:rPr>
      </w:pPr>
      <w:r>
        <w:rPr>
          <w:b/>
        </w:rPr>
        <w:t>OneDrive</w:t>
      </w:r>
      <w:r w:rsidR="00C1179A">
        <w:rPr>
          <w:b/>
        </w:rPr>
        <w:t xml:space="preserve"> link</w:t>
      </w:r>
      <w:r w:rsidRPr="00DD1B4B" w:rsidR="00C1179A">
        <w:rPr>
          <w:b/>
        </w:rPr>
        <w:t>:</w:t>
      </w:r>
      <w:r w:rsidR="00C1179A">
        <w:rPr>
          <w:b/>
        </w:rPr>
        <w:t xml:space="preserve"> </w:t>
      </w:r>
    </w:p>
    <w:p w:rsidR="00DB29B5" w:rsidP="00242EDB" w:rsidRDefault="00915599" w14:paraId="330DA3A4" w14:textId="5296F10D">
      <w:hyperlink w:history="1" r:id="rId13">
        <w:r w:rsidRPr="00266EB5" w:rsidR="00266EB5">
          <w:rPr>
            <w:rStyle w:val="Hyperlink"/>
          </w:rPr>
          <w:t>Link</w:t>
        </w:r>
      </w:hyperlink>
    </w:p>
    <w:p w:rsidRPr="00DD1B4B" w:rsidR="00054215" w:rsidP="00054215" w:rsidRDefault="00E26592" w14:paraId="2D4BAA1D" w14:textId="77777777">
      <w:pPr>
        <w:ind w:left="0"/>
        <w:rPr>
          <w:b/>
        </w:rPr>
      </w:pPr>
      <w:r>
        <w:rPr>
          <w:b/>
        </w:rPr>
        <w:t>Related documents</w:t>
      </w:r>
      <w:r w:rsidR="000E5830">
        <w:rPr>
          <w:b/>
        </w:rPr>
        <w:t xml:space="preserve"> and URLs</w:t>
      </w:r>
      <w:r w:rsidRPr="00DD1B4B">
        <w:rPr>
          <w:b/>
        </w:rPr>
        <w:t>:</w:t>
      </w:r>
      <w:r>
        <w:rPr>
          <w:b/>
        </w:rPr>
        <w:t xml:space="preserve"> </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A0" w:firstRow="1" w:lastRow="0" w:firstColumn="1" w:lastColumn="0" w:noHBand="0" w:noVBand="0"/>
      </w:tblPr>
      <w:tblGrid>
        <w:gridCol w:w="972"/>
        <w:gridCol w:w="4281"/>
        <w:gridCol w:w="983"/>
        <w:gridCol w:w="1674"/>
      </w:tblGrid>
      <w:tr w:rsidRPr="001B3BCE" w:rsidR="00EF7EF0" w:rsidTr="000977B5" w14:paraId="478D126F" w14:textId="77777777">
        <w:trPr>
          <w:trHeight w:val="264"/>
        </w:trPr>
        <w:tc>
          <w:tcPr>
            <w:tcW w:w="917" w:type="dxa"/>
          </w:tcPr>
          <w:p w:rsidR="00054215" w:rsidDel="00A55B86" w:rsidP="00026D7B" w:rsidRDefault="00761641" w14:paraId="4AC9E4B7" w14:textId="1AD93CDD">
            <w:pPr>
              <w:spacing w:before="0" w:after="0"/>
              <w:ind w:left="0"/>
              <w:rPr>
                <w:del w:author="Wil Macaulay" w:date="2022-03-04T13:51:00Z" w:id="107"/>
              </w:rPr>
            </w:pPr>
            <w:r>
              <w:t>[prop]</w:t>
            </w:r>
            <w:del w:author="Wil Macaulay" w:date="2022-03-05T12:00:00Z" w:id="108">
              <w:r w:rsidDel="00FA7845">
                <w:delText xml:space="preserve">    </w:delText>
              </w:r>
            </w:del>
          </w:p>
          <w:p w:rsidR="00054215" w:rsidP="00026D7B" w:rsidRDefault="00054215" w14:paraId="3E581394" w14:textId="77777777">
            <w:pPr>
              <w:spacing w:before="0" w:after="0"/>
              <w:ind w:left="0"/>
            </w:pPr>
          </w:p>
        </w:tc>
        <w:tc>
          <w:tcPr>
            <w:tcW w:w="4322" w:type="dxa"/>
          </w:tcPr>
          <w:p w:rsidRPr="001B3BCE" w:rsidR="00054215" w:rsidP="00026D7B" w:rsidRDefault="00915599" w14:paraId="53F3D919" w14:textId="7794BC67">
            <w:pPr>
              <w:spacing w:before="0" w:after="0"/>
              <w:ind w:left="0"/>
            </w:pPr>
            <w:hyperlink w:history="1" r:id="rId14">
              <w:r w:rsidRPr="00761641" w:rsidR="00761641">
                <w:rPr>
                  <w:rStyle w:val="Hyperlink"/>
                </w:rPr>
                <w:t>proposal</w:t>
              </w:r>
            </w:hyperlink>
            <w:r w:rsidR="00761641">
              <w:t xml:space="preserve"> </w:t>
            </w:r>
          </w:p>
        </w:tc>
        <w:tc>
          <w:tcPr>
            <w:tcW w:w="985" w:type="dxa"/>
          </w:tcPr>
          <w:p w:rsidRPr="001B3BCE" w:rsidR="00054215" w:rsidP="00026D7B" w:rsidRDefault="00761641" w14:paraId="4CDC8719" w14:textId="4BDB6570">
            <w:pPr>
              <w:spacing w:before="0" w:after="0"/>
              <w:ind w:left="0"/>
            </w:pPr>
            <w:r>
              <w:t>AF</w:t>
            </w:r>
          </w:p>
        </w:tc>
        <w:tc>
          <w:tcPr>
            <w:tcW w:w="1686" w:type="dxa"/>
          </w:tcPr>
          <w:p w:rsidR="00054215" w:rsidP="00026D7B" w:rsidRDefault="00017D1F" w14:paraId="43379CF4" w14:textId="206527D6">
            <w:pPr>
              <w:spacing w:before="0" w:after="0"/>
              <w:ind w:left="0"/>
            </w:pPr>
            <w:r>
              <w:t>1 Feb 2022</w:t>
            </w:r>
          </w:p>
        </w:tc>
      </w:tr>
      <w:tr w:rsidRPr="001B3BCE" w:rsidR="00EF7EF0" w:rsidTr="000977B5" w14:paraId="71C4232C" w14:textId="77777777">
        <w:trPr>
          <w:trHeight w:val="213"/>
          <w:ins w:author="Wil Macaulay" w:date="2022-03-04T13:50:00Z" w:id="109"/>
        </w:trPr>
        <w:tc>
          <w:tcPr>
            <w:tcW w:w="917" w:type="dxa"/>
          </w:tcPr>
          <w:p w:rsidR="00A55B86" w:rsidP="00026D7B" w:rsidRDefault="00963008" w14:paraId="3DD3E4A9" w14:textId="09840C08">
            <w:pPr>
              <w:spacing w:before="0" w:after="0"/>
              <w:ind w:left="0"/>
              <w:rPr>
                <w:ins w:author="Wil Macaulay" w:date="2022-03-04T13:50:00Z" w:id="110"/>
              </w:rPr>
            </w:pPr>
            <w:ins w:author="Wil Macaulay" w:date="2022-03-04T13:51:00Z" w:id="111">
              <w:r>
                <w:t>[</w:t>
              </w:r>
              <w:r w:rsidR="00C0670A">
                <w:t>PH1</w:t>
              </w:r>
              <w:r>
                <w:t>UI]</w:t>
              </w:r>
            </w:ins>
          </w:p>
        </w:tc>
        <w:tc>
          <w:tcPr>
            <w:tcW w:w="4322" w:type="dxa"/>
          </w:tcPr>
          <w:p w:rsidR="00A55B86" w:rsidP="00026D7B" w:rsidRDefault="00322C08" w14:paraId="04F8037C" w14:textId="1BD5197B">
            <w:pPr>
              <w:spacing w:before="0" w:after="0"/>
              <w:ind w:left="0"/>
              <w:rPr>
                <w:ins w:author="Wil Macaulay" w:date="2022-03-04T13:50:00Z" w:id="112"/>
              </w:rPr>
            </w:pPr>
            <w:ins w:author="Wil Macaulay" w:date="2022-03-04T13:53:00Z" w:id="113">
              <w:r>
                <w:fldChar w:fldCharType="begin"/>
              </w:r>
              <w:r>
                <w:instrText xml:space="preserve"> HYPERLINK "https://www.figma.com/file/OaEzSBKeZ0syt9DCOXuZjq/Jupyter-Desktop-SSVEP-UI?node-id=0%3A1" </w:instrText>
              </w:r>
              <w:r>
                <w:fldChar w:fldCharType="separate"/>
              </w:r>
              <w:r w:rsidRPr="00322C08" w:rsidR="00774D5C">
                <w:rPr>
                  <w:rStyle w:val="Hyperlink"/>
                </w:rPr>
                <w:t xml:space="preserve">Phase 1 UI </w:t>
              </w:r>
              <w:r w:rsidRPr="00322C08" w:rsidR="000E14E3">
                <w:rPr>
                  <w:rStyle w:val="Hyperlink"/>
                </w:rPr>
                <w:t>design (Figma)</w:t>
              </w:r>
              <w:r>
                <w:fldChar w:fldCharType="end"/>
              </w:r>
              <w:r>
                <w:t xml:space="preserve"> </w:t>
              </w:r>
            </w:ins>
          </w:p>
        </w:tc>
        <w:tc>
          <w:tcPr>
            <w:tcW w:w="985" w:type="dxa"/>
          </w:tcPr>
          <w:p w:rsidR="00A55B86" w:rsidP="00026D7B" w:rsidRDefault="000E14E3" w14:paraId="39AA6897" w14:textId="4E4CCA2A">
            <w:pPr>
              <w:spacing w:before="0" w:after="0"/>
              <w:ind w:left="0"/>
              <w:rPr>
                <w:ins w:author="Wil Macaulay" w:date="2022-03-04T13:50:00Z" w:id="114"/>
              </w:rPr>
            </w:pPr>
            <w:ins w:author="Wil Macaulay" w:date="2022-03-04T13:52:00Z" w:id="115">
              <w:r>
                <w:t>NA/CL</w:t>
              </w:r>
            </w:ins>
          </w:p>
        </w:tc>
        <w:tc>
          <w:tcPr>
            <w:tcW w:w="1686" w:type="dxa"/>
          </w:tcPr>
          <w:p w:rsidR="00A55B86" w:rsidP="00026D7B" w:rsidRDefault="00471DC9" w14:paraId="597B39B4" w14:textId="24571412">
            <w:pPr>
              <w:spacing w:before="0" w:after="0"/>
              <w:ind w:left="0"/>
              <w:rPr>
                <w:ins w:author="Wil Macaulay" w:date="2022-03-04T13:50:00Z" w:id="116"/>
              </w:rPr>
            </w:pPr>
            <w:ins w:author="Wil Macaulay" w:date="2022-03-04T13:53:00Z" w:id="117">
              <w:r>
                <w:t>4 Mar 2022</w:t>
              </w:r>
            </w:ins>
          </w:p>
        </w:tc>
      </w:tr>
      <w:tr w:rsidRPr="001B3BCE" w:rsidR="00EF7EF0" w:rsidTr="000977B5" w14:paraId="593ADF11" w14:textId="77777777">
        <w:trPr>
          <w:trHeight w:val="213"/>
          <w:ins w:author="Wil Macaulay" w:date="2022-03-11T18:32:00Z" w:id="118"/>
        </w:trPr>
        <w:tc>
          <w:tcPr>
            <w:tcW w:w="917" w:type="dxa"/>
          </w:tcPr>
          <w:p w:rsidR="00C30814" w:rsidP="00026D7B" w:rsidRDefault="00202432" w14:paraId="0E86718C" w14:textId="6612A0EE">
            <w:pPr>
              <w:spacing w:before="0" w:after="0"/>
              <w:ind w:left="0"/>
              <w:rPr>
                <w:ins w:author="Wil Macaulay" w:date="2022-03-11T18:32:00Z" w:id="119"/>
              </w:rPr>
            </w:pPr>
            <w:ins w:author="Wil Macaulay" w:date="2022-03-11T18:33:00Z" w:id="120">
              <w:r>
                <w:t>[Asses</w:t>
              </w:r>
            </w:ins>
            <w:ins w:author="Wil Macaulay" w:date="2022-03-11T18:34:00Z" w:id="121">
              <w:r w:rsidR="00A152F6">
                <w:t>s</w:t>
              </w:r>
            </w:ins>
            <w:ins w:author="Wil Macaulay" w:date="2022-03-11T18:33:00Z" w:id="122">
              <w:r>
                <w:t>]</w:t>
              </w:r>
            </w:ins>
          </w:p>
        </w:tc>
        <w:tc>
          <w:tcPr>
            <w:tcW w:w="4322" w:type="dxa"/>
          </w:tcPr>
          <w:p w:rsidR="00C30814" w:rsidP="00026D7B" w:rsidRDefault="00083473" w14:paraId="56BEC154" w14:textId="2E4B434A">
            <w:pPr>
              <w:spacing w:before="0" w:after="0"/>
              <w:ind w:left="0"/>
              <w:rPr>
                <w:ins w:author="Wil Macaulay" w:date="2022-03-11T18:32:00Z" w:id="123"/>
              </w:rPr>
            </w:pPr>
            <w:ins w:author="Wil Macaulay" w:date="2022-03-11T18:35:00Z" w:id="124">
              <w:r>
                <w:fldChar w:fldCharType="begin"/>
              </w:r>
              <w:r>
                <w:instrText xml:space="preserve"> HYPERLINK "https://smartstonesco-my.sharepoint.com/:w:/g/personal/sarah_cognixion_com/Ee_Gz-Mj0wlEh_vPg8GCgw0BxImhVS14yXMbVKMwYLv0hQ?e=4%3axp8hi5&amp;at=9" </w:instrText>
              </w:r>
              <w:r>
                <w:fldChar w:fldCharType="separate"/>
              </w:r>
              <w:r w:rsidRPr="00083473">
                <w:rPr>
                  <w:rStyle w:val="Hyperlink"/>
                </w:rPr>
                <w:t>BCI-Readiness Assessment Design Doc</w:t>
              </w:r>
              <w:r>
                <w:fldChar w:fldCharType="end"/>
              </w:r>
              <w:r w:rsidR="00864BD4">
                <w:t>ument</w:t>
              </w:r>
            </w:ins>
          </w:p>
        </w:tc>
        <w:tc>
          <w:tcPr>
            <w:tcW w:w="985" w:type="dxa"/>
          </w:tcPr>
          <w:p w:rsidR="00C30814" w:rsidP="00026D7B" w:rsidRDefault="00083473" w14:paraId="6F0B9991" w14:textId="35FC4208">
            <w:pPr>
              <w:spacing w:before="0" w:after="0"/>
              <w:ind w:left="0"/>
              <w:rPr>
                <w:ins w:author="Wil Macaulay" w:date="2022-03-11T18:32:00Z" w:id="125"/>
              </w:rPr>
            </w:pPr>
            <w:ins w:author="Wil Macaulay" w:date="2022-03-11T18:34:00Z" w:id="126">
              <w:r>
                <w:t>SP</w:t>
              </w:r>
            </w:ins>
          </w:p>
        </w:tc>
        <w:tc>
          <w:tcPr>
            <w:tcW w:w="1686" w:type="dxa"/>
          </w:tcPr>
          <w:p w:rsidR="00C30814" w:rsidP="00026D7B" w:rsidRDefault="00083473" w14:paraId="2B0F38A7" w14:textId="1964A814">
            <w:pPr>
              <w:spacing w:before="0" w:after="0"/>
              <w:ind w:left="0"/>
              <w:rPr>
                <w:ins w:author="Wil Macaulay" w:date="2022-03-11T18:32:00Z" w:id="127"/>
              </w:rPr>
            </w:pPr>
            <w:ins w:author="Wil Macaulay" w:date="2022-03-11T18:34:00Z" w:id="128">
              <w:r>
                <w:t>11 March 2022</w:t>
              </w:r>
            </w:ins>
          </w:p>
        </w:tc>
      </w:tr>
      <w:tr w:rsidRPr="001B3BCE" w:rsidR="002E166F" w:rsidTr="000977B5" w14:paraId="0B40CD27" w14:textId="77777777">
        <w:trPr>
          <w:trHeight w:val="213"/>
          <w:ins w:author="Wil Macaulay" w:date="2022-04-01T13:57:00Z" w:id="129"/>
        </w:trPr>
        <w:tc>
          <w:tcPr>
            <w:tcW w:w="917" w:type="dxa"/>
          </w:tcPr>
          <w:p w:rsidR="002E166F" w:rsidP="00026D7B" w:rsidRDefault="002E166F" w14:paraId="7A12A83C" w14:textId="6F875FAA">
            <w:pPr>
              <w:spacing w:before="0" w:after="0"/>
              <w:ind w:left="0"/>
              <w:rPr>
                <w:ins w:author="Wil Macaulay" w:date="2022-04-01T13:57:00Z" w:id="130"/>
              </w:rPr>
            </w:pPr>
            <w:ins w:author="Wil Macaulay" w:date="2022-04-01T13:57:00Z" w:id="131">
              <w:r>
                <w:t>[risks]</w:t>
              </w:r>
            </w:ins>
          </w:p>
        </w:tc>
        <w:tc>
          <w:tcPr>
            <w:tcW w:w="4322" w:type="dxa"/>
          </w:tcPr>
          <w:p w:rsidR="002E166F" w:rsidP="00026D7B" w:rsidRDefault="000E210C" w14:paraId="38CCF1EB" w14:textId="178ED330">
            <w:pPr>
              <w:spacing w:before="0" w:after="0"/>
              <w:ind w:left="0"/>
              <w:rPr>
                <w:ins w:author="Wil Macaulay" w:date="2022-04-01T13:57:00Z" w:id="132"/>
              </w:rPr>
            </w:pPr>
            <w:ins w:author="Wil Macaulay" w:date="2022-04-01T13:58:00Z" w:id="133">
              <w:r>
                <w:fldChar w:fldCharType="begin"/>
              </w:r>
              <w:r>
                <w:instrText xml:space="preserve"> HYPERLINK "https://smartstonesco.sharepoint.com/:x:/s/ContractedProjects/ERIJbnvA9NtBn0dLfKqfEKMBazk3ZRIiYW6BOvhq4qzDBA?e=db8x6f" </w:instrText>
              </w:r>
              <w:r>
                <w:fldChar w:fldCharType="separate"/>
              </w:r>
              <w:r w:rsidRPr="000E210C" w:rsidR="0038077F">
                <w:rPr>
                  <w:rStyle w:val="Hyperlink"/>
                </w:rPr>
                <w:t>Risk</w:t>
              </w:r>
              <w:r w:rsidRPr="000E210C" w:rsidR="00D50C7A">
                <w:rPr>
                  <w:rStyle w:val="Hyperlink"/>
                </w:rPr>
                <w:t xml:space="preserve"> Register – Kahan Project</w:t>
              </w:r>
              <w:r>
                <w:fldChar w:fldCharType="end"/>
              </w:r>
            </w:ins>
          </w:p>
        </w:tc>
        <w:tc>
          <w:tcPr>
            <w:tcW w:w="985" w:type="dxa"/>
          </w:tcPr>
          <w:p w:rsidR="002E166F" w:rsidP="00026D7B" w:rsidRDefault="00D50C7A" w14:paraId="2969A268" w14:textId="34765D52">
            <w:pPr>
              <w:spacing w:before="0" w:after="0"/>
              <w:ind w:left="0"/>
              <w:rPr>
                <w:ins w:author="Wil Macaulay" w:date="2022-04-01T13:57:00Z" w:id="134"/>
              </w:rPr>
            </w:pPr>
            <w:ins w:author="Wil Macaulay" w:date="2022-04-01T13:57:00Z" w:id="135">
              <w:r>
                <w:t>AM</w:t>
              </w:r>
            </w:ins>
          </w:p>
        </w:tc>
        <w:tc>
          <w:tcPr>
            <w:tcW w:w="1686" w:type="dxa"/>
          </w:tcPr>
          <w:p w:rsidR="002E166F" w:rsidP="00026D7B" w:rsidRDefault="008E407F" w14:paraId="5488480C" w14:textId="28C14479">
            <w:pPr>
              <w:spacing w:before="0" w:after="0"/>
              <w:ind w:left="0"/>
              <w:rPr>
                <w:ins w:author="Wil Macaulay" w:date="2022-04-01T13:57:00Z" w:id="136"/>
              </w:rPr>
            </w:pPr>
            <w:ins w:author="Wil Macaulay" w:date="2022-04-01T13:58:00Z" w:id="137">
              <w:r>
                <w:t>21 March 2022</w:t>
              </w:r>
            </w:ins>
          </w:p>
        </w:tc>
      </w:tr>
    </w:tbl>
    <w:p w:rsidRPr="00DD1B4B" w:rsidR="00C1179A" w:rsidP="00054215" w:rsidRDefault="00C1179A" w14:paraId="0A090558" w14:textId="77777777">
      <w:pPr>
        <w:ind w:left="0"/>
        <w:rPr>
          <w:b/>
        </w:rPr>
      </w:pPr>
      <w:r w:rsidRPr="00DD1B4B">
        <w:rPr>
          <w:b/>
        </w:rPr>
        <w:t>Revision history:</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A0" w:firstRow="1" w:lastRow="0" w:firstColumn="1" w:lastColumn="0" w:noHBand="0" w:noVBand="0"/>
      </w:tblPr>
      <w:tblGrid>
        <w:gridCol w:w="1194"/>
        <w:gridCol w:w="4177"/>
        <w:gridCol w:w="945"/>
        <w:gridCol w:w="1594"/>
      </w:tblGrid>
      <w:tr w:rsidRPr="001B3BCE" w:rsidR="00C1179A" w:rsidTr="00690596" w14:paraId="0664A1EC" w14:textId="77777777">
        <w:tc>
          <w:tcPr>
            <w:tcW w:w="1194" w:type="dxa"/>
          </w:tcPr>
          <w:p w:rsidRPr="001B3BCE" w:rsidR="00C1179A" w:rsidP="00C1179A" w:rsidRDefault="000523CA" w14:paraId="171EAC5B" w14:textId="77777777">
            <w:pPr>
              <w:spacing w:before="0" w:after="0"/>
              <w:ind w:left="0"/>
            </w:pPr>
            <w:r>
              <w:t>0.1</w:t>
            </w:r>
          </w:p>
        </w:tc>
        <w:tc>
          <w:tcPr>
            <w:tcW w:w="4177" w:type="dxa"/>
          </w:tcPr>
          <w:p w:rsidRPr="001B3BCE" w:rsidR="00FE1DC4" w:rsidP="000523CA" w:rsidRDefault="00313682" w14:paraId="0EC6D90E" w14:textId="77777777">
            <w:pPr>
              <w:spacing w:before="0" w:after="0"/>
              <w:ind w:left="0"/>
            </w:pPr>
            <w:r>
              <w:t>first draft for discussion</w:t>
            </w:r>
          </w:p>
        </w:tc>
        <w:tc>
          <w:tcPr>
            <w:tcW w:w="945" w:type="dxa"/>
          </w:tcPr>
          <w:p w:rsidRPr="001B3BCE" w:rsidR="00C1179A" w:rsidP="00C1179A" w:rsidRDefault="00A81408" w14:paraId="7D81B830" w14:textId="2271C5BC">
            <w:pPr>
              <w:spacing w:before="0" w:after="0"/>
              <w:ind w:left="0"/>
            </w:pPr>
            <w:r>
              <w:t>WM</w:t>
            </w:r>
          </w:p>
        </w:tc>
        <w:tc>
          <w:tcPr>
            <w:tcW w:w="1594" w:type="dxa"/>
          </w:tcPr>
          <w:p w:rsidR="00B6730E" w:rsidP="00E6406C" w:rsidRDefault="00A81408" w14:paraId="7483FBED" w14:textId="4F92D7AD">
            <w:pPr>
              <w:spacing w:before="0" w:after="0"/>
              <w:ind w:left="0"/>
            </w:pPr>
            <w:r>
              <w:t>15 Feb 2022</w:t>
            </w:r>
          </w:p>
        </w:tc>
      </w:tr>
      <w:tr w:rsidRPr="001B3BCE" w:rsidR="000C1875" w:rsidTr="00690596" w14:paraId="4D771089" w14:textId="77777777">
        <w:trPr>
          <w:ins w:author="Wil Macaulay" w:date="2022-02-22T11:23:00Z" w:id="138"/>
        </w:trPr>
        <w:tc>
          <w:tcPr>
            <w:tcW w:w="1194" w:type="dxa"/>
          </w:tcPr>
          <w:p w:rsidR="000C1875" w:rsidP="00C1179A" w:rsidRDefault="000C1875" w14:paraId="4528DCF0" w14:textId="55D2E22C">
            <w:pPr>
              <w:spacing w:before="0" w:after="0"/>
              <w:ind w:left="0"/>
              <w:rPr>
                <w:ins w:author="Wil Macaulay" w:date="2022-02-22T11:23:00Z" w:id="139"/>
              </w:rPr>
            </w:pPr>
            <w:ins w:author="Wil Macaulay" w:date="2022-02-22T11:23:00Z" w:id="140">
              <w:r>
                <w:t>0.2</w:t>
              </w:r>
            </w:ins>
          </w:p>
        </w:tc>
        <w:tc>
          <w:tcPr>
            <w:tcW w:w="4177" w:type="dxa"/>
          </w:tcPr>
          <w:p w:rsidR="000C1875" w:rsidP="000523CA" w:rsidRDefault="000C1875" w14:paraId="4BB0CD36" w14:textId="47C20D51">
            <w:pPr>
              <w:spacing w:before="0" w:after="0"/>
              <w:ind w:left="0"/>
              <w:rPr>
                <w:ins w:author="Wil Macaulay" w:date="2022-02-22T11:23:00Z" w:id="141"/>
              </w:rPr>
            </w:pPr>
            <w:ins w:author="Wil Macaulay" w:date="2022-02-22T11:23:00Z" w:id="142">
              <w:r>
                <w:t>Updated after internal review</w:t>
              </w:r>
            </w:ins>
          </w:p>
        </w:tc>
        <w:tc>
          <w:tcPr>
            <w:tcW w:w="945" w:type="dxa"/>
          </w:tcPr>
          <w:p w:rsidR="000C1875" w:rsidP="00C1179A" w:rsidRDefault="000C1875" w14:paraId="58BD6B47" w14:textId="0D04D854">
            <w:pPr>
              <w:spacing w:before="0" w:after="0"/>
              <w:ind w:left="0"/>
              <w:rPr>
                <w:ins w:author="Wil Macaulay" w:date="2022-02-22T11:23:00Z" w:id="143"/>
              </w:rPr>
            </w:pPr>
            <w:ins w:author="Wil Macaulay" w:date="2022-02-22T11:23:00Z" w:id="144">
              <w:r>
                <w:t>WM</w:t>
              </w:r>
            </w:ins>
          </w:p>
        </w:tc>
        <w:tc>
          <w:tcPr>
            <w:tcW w:w="1594" w:type="dxa"/>
          </w:tcPr>
          <w:p w:rsidR="000C1875" w:rsidP="00E6406C" w:rsidRDefault="000C1875" w14:paraId="75C97AC0" w14:textId="0B47C206">
            <w:pPr>
              <w:spacing w:before="0" w:after="0"/>
              <w:ind w:left="0"/>
              <w:rPr>
                <w:ins w:author="Wil Macaulay" w:date="2022-02-22T11:23:00Z" w:id="145"/>
              </w:rPr>
            </w:pPr>
            <w:ins w:author="Wil Macaulay" w:date="2022-02-22T11:23:00Z" w:id="146">
              <w:r>
                <w:t>22 Feb 2022</w:t>
              </w:r>
            </w:ins>
          </w:p>
        </w:tc>
      </w:tr>
      <w:tr w:rsidRPr="001B3BCE" w:rsidR="0010195A" w:rsidTr="00690596" w14:paraId="2A57CD1F" w14:textId="77777777">
        <w:trPr>
          <w:ins w:author="Wil Macaulay" w:date="2022-03-11T18:29:00Z" w:id="147"/>
        </w:trPr>
        <w:tc>
          <w:tcPr>
            <w:tcW w:w="1194" w:type="dxa"/>
          </w:tcPr>
          <w:p w:rsidR="0010195A" w:rsidP="00C1179A" w:rsidRDefault="0010195A" w14:paraId="17533B12" w14:textId="30EBC974">
            <w:pPr>
              <w:spacing w:before="0" w:after="0"/>
              <w:ind w:left="0"/>
              <w:rPr>
                <w:ins w:author="Wil Macaulay" w:date="2022-03-11T18:29:00Z" w:id="148"/>
              </w:rPr>
            </w:pPr>
            <w:ins w:author="Wil Macaulay" w:date="2022-03-11T18:29:00Z" w:id="149">
              <w:r>
                <w:t>1.0</w:t>
              </w:r>
            </w:ins>
          </w:p>
        </w:tc>
        <w:tc>
          <w:tcPr>
            <w:tcW w:w="4177" w:type="dxa"/>
          </w:tcPr>
          <w:p w:rsidR="0010195A" w:rsidP="000523CA" w:rsidRDefault="0010195A" w14:paraId="18A2C266" w14:textId="77777777">
            <w:pPr>
              <w:spacing w:before="0" w:after="0"/>
              <w:ind w:left="0"/>
              <w:rPr>
                <w:ins w:author="Wil Macaulay" w:date="2022-03-11T18:36:00Z" w:id="150"/>
              </w:rPr>
            </w:pPr>
            <w:ins w:author="Wil Macaulay" w:date="2022-03-11T18:30:00Z" w:id="151">
              <w:r>
                <w:t>Updated after second review – candidate for signoff</w:t>
              </w:r>
            </w:ins>
          </w:p>
          <w:p w:rsidR="00864BD4" w:rsidP="00864BD4" w:rsidRDefault="004B275B" w14:paraId="1783434E" w14:textId="77777777">
            <w:pPr>
              <w:pStyle w:val="ListParagraph"/>
              <w:numPr>
                <w:ilvl w:val="0"/>
                <w:numId w:val="52"/>
              </w:numPr>
              <w:rPr>
                <w:ins w:author="Wil Macaulay" w:date="2022-03-11T18:36:00Z" w:id="152"/>
              </w:rPr>
            </w:pPr>
            <w:ins w:author="Wil Macaulay" w:date="2022-03-11T18:36:00Z" w:id="153">
              <w:r>
                <w:t>Formalized risk section</w:t>
              </w:r>
            </w:ins>
          </w:p>
          <w:p w:rsidR="004B275B" w:rsidP="00864BD4" w:rsidRDefault="004B275B" w14:paraId="7819997E" w14:textId="77777777">
            <w:pPr>
              <w:pStyle w:val="ListParagraph"/>
              <w:numPr>
                <w:ilvl w:val="0"/>
                <w:numId w:val="52"/>
              </w:numPr>
              <w:rPr>
                <w:ins w:author="Wil Macaulay" w:date="2022-03-11T18:36:00Z" w:id="154"/>
              </w:rPr>
            </w:pPr>
            <w:ins w:author="Wil Macaulay" w:date="2022-03-11T18:36:00Z" w:id="155">
              <w:r>
                <w:t>Added link to Assessment design doc</w:t>
              </w:r>
            </w:ins>
          </w:p>
          <w:p w:rsidR="00C345A1" w:rsidRDefault="00C345A1" w14:paraId="6F0DE9EB" w14:textId="222606DD">
            <w:pPr>
              <w:pStyle w:val="ListParagraph"/>
              <w:numPr>
                <w:ilvl w:val="0"/>
                <w:numId w:val="52"/>
              </w:numPr>
              <w:rPr>
                <w:ins w:author="Wil Macaulay" w:date="2022-03-11T18:29:00Z" w:id="156"/>
              </w:rPr>
              <w:pPrChange w:author="Wil Macaulay" w:date="2022-03-11T18:36:00Z" w:id="157">
                <w:pPr>
                  <w:spacing w:before="0" w:after="0"/>
                  <w:ind w:left="0"/>
                </w:pPr>
              </w:pPrChange>
            </w:pPr>
            <w:ins w:author="Wil Macaulay" w:date="2022-03-11T18:36:00Z" w:id="158">
              <w:r>
                <w:t>Addressed comments</w:t>
              </w:r>
            </w:ins>
          </w:p>
        </w:tc>
        <w:tc>
          <w:tcPr>
            <w:tcW w:w="945" w:type="dxa"/>
          </w:tcPr>
          <w:p w:rsidR="0010195A" w:rsidP="00C1179A" w:rsidRDefault="0010195A" w14:paraId="03D3C80C" w14:textId="4B73413D">
            <w:pPr>
              <w:spacing w:before="0" w:after="0"/>
              <w:ind w:left="0"/>
              <w:rPr>
                <w:ins w:author="Wil Macaulay" w:date="2022-03-11T18:29:00Z" w:id="159"/>
              </w:rPr>
            </w:pPr>
            <w:ins w:author="Wil Macaulay" w:date="2022-03-11T18:30:00Z" w:id="160">
              <w:r>
                <w:t>WM</w:t>
              </w:r>
            </w:ins>
          </w:p>
        </w:tc>
        <w:tc>
          <w:tcPr>
            <w:tcW w:w="1594" w:type="dxa"/>
          </w:tcPr>
          <w:p w:rsidR="0010195A" w:rsidP="00E6406C" w:rsidRDefault="0010195A" w14:paraId="6EAE2895" w14:textId="5655356C">
            <w:pPr>
              <w:spacing w:before="0" w:after="0"/>
              <w:ind w:left="0"/>
              <w:rPr>
                <w:ins w:author="Wil Macaulay" w:date="2022-03-11T18:29:00Z" w:id="161"/>
              </w:rPr>
            </w:pPr>
            <w:ins w:author="Wil Macaulay" w:date="2022-03-11T18:30:00Z" w:id="162">
              <w:r>
                <w:t>11 Mar 2022</w:t>
              </w:r>
            </w:ins>
          </w:p>
        </w:tc>
      </w:tr>
      <w:tr w:rsidRPr="001B3BCE" w:rsidR="000E210C" w:rsidTr="00690596" w14:paraId="7B0C9000" w14:textId="77777777">
        <w:trPr>
          <w:ins w:author="Wil Macaulay" w:date="2022-04-01T13:58:00Z" w:id="163"/>
        </w:trPr>
        <w:tc>
          <w:tcPr>
            <w:tcW w:w="1194" w:type="dxa"/>
          </w:tcPr>
          <w:p w:rsidR="000E210C" w:rsidP="00C1179A" w:rsidRDefault="000E210C" w14:paraId="58BCD45D" w14:textId="39475798">
            <w:pPr>
              <w:spacing w:before="0" w:after="0"/>
              <w:ind w:left="0"/>
              <w:rPr>
                <w:ins w:author="Wil Macaulay" w:date="2022-04-01T13:58:00Z" w:id="164"/>
              </w:rPr>
            </w:pPr>
            <w:ins w:author="Wil Macaulay" w:date="2022-04-01T13:58:00Z" w:id="165">
              <w:r>
                <w:t>1.1</w:t>
              </w:r>
            </w:ins>
          </w:p>
        </w:tc>
        <w:tc>
          <w:tcPr>
            <w:tcW w:w="4177" w:type="dxa"/>
          </w:tcPr>
          <w:p w:rsidR="000E210C" w:rsidP="000523CA" w:rsidRDefault="00A827A4" w14:paraId="2BE57D8F" w14:textId="77777777">
            <w:pPr>
              <w:spacing w:before="0" w:after="0"/>
              <w:ind w:left="0"/>
              <w:rPr>
                <w:ins w:author="Wil Macaulay" w:date="2022-04-01T13:58:00Z" w:id="166"/>
              </w:rPr>
            </w:pPr>
            <w:ins w:author="Wil Macaulay" w:date="2022-04-01T13:58:00Z" w:id="167">
              <w:r>
                <w:t>Candidate for signoff</w:t>
              </w:r>
            </w:ins>
          </w:p>
          <w:p w:rsidR="008B1731" w:rsidP="002A77BC" w:rsidRDefault="008B1731" w14:paraId="614C8C76" w14:textId="6520F362">
            <w:pPr>
              <w:pStyle w:val="ListParagraph"/>
              <w:numPr>
                <w:ilvl w:val="0"/>
                <w:numId w:val="53"/>
              </w:numPr>
              <w:rPr>
                <w:ins w:author="Wil Macaulay" w:date="2022-04-01T13:59:00Z" w:id="168"/>
              </w:rPr>
            </w:pPr>
            <w:ins w:author="Wil Macaulay" w:date="2022-04-01T13:59:00Z" w:id="169">
              <w:r>
                <w:t>Remove risk</w:t>
              </w:r>
            </w:ins>
            <w:ins w:author="Wil Macaulay" w:date="2022-04-01T14:00:00Z" w:id="170">
              <w:r w:rsidR="00946F62">
                <w:t xml:space="preserve"> section</w:t>
              </w:r>
            </w:ins>
            <w:ins w:author="Wil Macaulay" w:date="2022-04-01T13:59:00Z" w:id="171">
              <w:r>
                <w:t xml:space="preserve">, </w:t>
              </w:r>
              <w:r w:rsidR="00DB0DBC">
                <w:t>refer to external r</w:t>
              </w:r>
            </w:ins>
            <w:ins w:author="Wil Macaulay" w:date="2022-04-01T14:00:00Z" w:id="172">
              <w:r w:rsidR="00DB0DBC">
                <w:t>isk register.</w:t>
              </w:r>
            </w:ins>
          </w:p>
          <w:p w:rsidR="00A827A4" w:rsidRDefault="002A77BC" w14:paraId="5F2BE560" w14:textId="318BF541">
            <w:pPr>
              <w:pStyle w:val="ListParagraph"/>
              <w:numPr>
                <w:ilvl w:val="0"/>
                <w:numId w:val="53"/>
              </w:numPr>
              <w:rPr>
                <w:ins w:author="Wil Macaulay" w:date="2022-04-01T13:58:00Z" w:id="173"/>
              </w:rPr>
              <w:pPrChange w:author="Wil Macaulay" w:date="2022-04-01T13:59:00Z" w:id="174">
                <w:pPr>
                  <w:spacing w:before="0" w:after="0"/>
                  <w:ind w:left="0"/>
                </w:pPr>
              </w:pPrChange>
            </w:pPr>
            <w:ins w:author="Wil Macaulay" w:date="2022-04-01T13:59:00Z" w:id="175">
              <w:r>
                <w:t>Minor updates</w:t>
              </w:r>
            </w:ins>
          </w:p>
        </w:tc>
        <w:tc>
          <w:tcPr>
            <w:tcW w:w="945" w:type="dxa"/>
          </w:tcPr>
          <w:p w:rsidR="000E210C" w:rsidP="00C1179A" w:rsidRDefault="002A77BC" w14:paraId="320B7BCD" w14:textId="4F6F6356">
            <w:pPr>
              <w:spacing w:before="0" w:after="0"/>
              <w:ind w:left="0"/>
              <w:rPr>
                <w:ins w:author="Wil Macaulay" w:date="2022-04-01T13:58:00Z" w:id="176"/>
              </w:rPr>
            </w:pPr>
            <w:ins w:author="Wil Macaulay" w:date="2022-04-01T13:59:00Z" w:id="177">
              <w:r>
                <w:t>WM</w:t>
              </w:r>
            </w:ins>
          </w:p>
        </w:tc>
        <w:tc>
          <w:tcPr>
            <w:tcW w:w="1594" w:type="dxa"/>
          </w:tcPr>
          <w:p w:rsidR="000E210C" w:rsidP="00E6406C" w:rsidRDefault="008B1731" w14:paraId="7D993ED6" w14:textId="04801A17">
            <w:pPr>
              <w:spacing w:before="0" w:after="0"/>
              <w:ind w:left="0"/>
              <w:rPr>
                <w:ins w:author="Wil Macaulay" w:date="2022-04-01T13:58:00Z" w:id="178"/>
              </w:rPr>
            </w:pPr>
            <w:ins w:author="Wil Macaulay" w:date="2022-04-01T13:59:00Z" w:id="179">
              <w:r>
                <w:t>1 April 2022</w:t>
              </w:r>
            </w:ins>
          </w:p>
        </w:tc>
      </w:tr>
    </w:tbl>
    <w:p w:rsidR="00A35A61" w:rsidP="003606B9" w:rsidRDefault="00A35A61" w14:paraId="5DA480B9" w14:textId="77777777">
      <w:pPr>
        <w:pStyle w:val="Heading1"/>
      </w:pPr>
      <w:bookmarkStart w:name="_Toc99721238" w:id="180"/>
      <w:r>
        <w:t>Introduction</w:t>
      </w:r>
      <w:bookmarkEnd w:id="180"/>
    </w:p>
    <w:p w:rsidR="008564F1" w:rsidP="008564F1" w:rsidRDefault="000523CA" w14:paraId="0AEB1692" w14:textId="7ACA619A">
      <w:r>
        <w:t xml:space="preserve">This design document outlines the approach to implementing </w:t>
      </w:r>
      <w:r w:rsidR="00A81408">
        <w:t>an early prototype of an SSVEP communications device for an ALS client in a private-care setting</w:t>
      </w:r>
      <w:r w:rsidR="00D12ACB">
        <w:t>.</w:t>
      </w:r>
    </w:p>
    <w:p w:rsidR="00517CEF" w:rsidP="008564F1" w:rsidRDefault="000C1875" w14:paraId="410F5678" w14:textId="333A5957">
      <w:pPr>
        <w:rPr>
          <w:ins w:author="Wil Macaulay" w:date="2022-03-05T11:56:00Z" w:id="181"/>
        </w:rPr>
      </w:pPr>
      <w:ins w:author="Wil Macaulay" w:date="2022-02-22T11:24:00Z" w:id="182">
        <w:r>
          <w:t xml:space="preserve">This document details the first </w:t>
        </w:r>
        <w:r w:rsidR="007B6709">
          <w:t xml:space="preserve">version only; </w:t>
        </w:r>
        <w:r w:rsidR="00A71135">
          <w:t xml:space="preserve">if successful, </w:t>
        </w:r>
        <w:r w:rsidR="00E72CB7">
          <w:t xml:space="preserve">further </w:t>
        </w:r>
        <w:r w:rsidR="00C037DF">
          <w:t>revisions will be delivered</w:t>
        </w:r>
        <w:r w:rsidR="006704B9">
          <w:t>. These will be detailed in f</w:t>
        </w:r>
      </w:ins>
      <w:ins w:author="Wil Macaulay" w:date="2022-02-22T11:25:00Z" w:id="183">
        <w:r w:rsidR="006704B9">
          <w:t xml:space="preserve">uture </w:t>
        </w:r>
        <w:r w:rsidR="00674531">
          <w:t xml:space="preserve">specification documents.  References to future possible functionality are made to guide the </w:t>
        </w:r>
        <w:r w:rsidR="00D65A2A">
          <w:t>implementation team in design choices only.</w:t>
        </w:r>
      </w:ins>
    </w:p>
    <w:p w:rsidR="002E789C" w:rsidP="008564F1" w:rsidRDefault="002E789C" w14:paraId="77F6D15E" w14:textId="77777777">
      <w:pPr>
        <w:rPr>
          <w:ins w:author="Wil Macaulay" w:date="2022-03-05T11:56:00Z" w:id="184"/>
        </w:rPr>
      </w:pPr>
    </w:p>
    <w:p w:rsidR="002E789C" w:rsidP="008564F1" w:rsidRDefault="002E789C" w14:paraId="16EEF2C9" w14:textId="117B927A">
      <w:ins w:author="Wil Macaulay" w:date="2022-03-05T11:56:00Z" w:id="185">
        <w:r>
          <w:t xml:space="preserve">NOTE: this document does not cover the assessment phase of the project. A companion document is </w:t>
        </w:r>
      </w:ins>
      <w:ins w:author="Wil Macaulay" w:date="2022-04-01T13:50:00Z" w:id="186">
        <w:r w:rsidR="00B47200">
          <w:t xml:space="preserve">available at </w:t>
        </w:r>
        <w:r w:rsidR="008E665C">
          <w:t>[</w:t>
        </w:r>
      </w:ins>
      <w:ins w:author="Wil Macaulay" w:date="2022-04-01T13:51:00Z" w:id="187">
        <w:r w:rsidR="009231DF">
          <w:fldChar w:fldCharType="begin"/>
        </w:r>
        <w:r w:rsidR="009231DF">
          <w:instrText xml:space="preserve"> HYPERLINK "https://smartstonesco-my.sharepoint.com/:w:/g/personal/sarah_cognixion_com/Ee_Gz-Mj0wlEh_vPg8GCgw0BxImhVS14yXMbVKMwYLv0hQ?e=4%3axp8hi5&amp;at=9" </w:instrText>
        </w:r>
        <w:r w:rsidR="009231DF">
          <w:fldChar w:fldCharType="separate"/>
        </w:r>
        <w:r w:rsidRPr="009231DF" w:rsidR="008E665C">
          <w:rPr>
            <w:rStyle w:val="Hyperlink"/>
          </w:rPr>
          <w:t>Assess</w:t>
        </w:r>
        <w:r w:rsidR="009231DF">
          <w:fldChar w:fldCharType="end"/>
        </w:r>
      </w:ins>
      <w:ins w:author="Wil Macaulay" w:date="2022-04-01T13:50:00Z" w:id="188">
        <w:r w:rsidR="008E665C">
          <w:t>]</w:t>
        </w:r>
      </w:ins>
      <w:ins w:author="Wil Macaulay" w:date="2022-03-05T11:56:00Z" w:id="189">
        <w:r>
          <w:t>.</w:t>
        </w:r>
      </w:ins>
    </w:p>
    <w:p w:rsidRPr="004413AA" w:rsidR="006B7845" w:rsidP="00D12ACB" w:rsidRDefault="006B7845" w14:paraId="77CD9EF3" w14:textId="77777777">
      <w:pPr>
        <w:ind w:left="0"/>
      </w:pPr>
    </w:p>
    <w:p w:rsidR="00B9159F" w:rsidP="00B9159F" w:rsidRDefault="00B9159F" w14:paraId="2657CE29" w14:textId="77777777">
      <w:pPr>
        <w:pStyle w:val="Heading2"/>
      </w:pPr>
      <w:bookmarkStart w:name="_Toc99721239" w:id="190"/>
      <w:r>
        <w:t>Audience</w:t>
      </w:r>
      <w:bookmarkEnd w:id="190"/>
    </w:p>
    <w:p w:rsidR="00B9159F" w:rsidP="00B9159F" w:rsidRDefault="00B9159F" w14:paraId="118CB45E" w14:textId="77777777">
      <w:r>
        <w:t>This document is intended for:</w:t>
      </w:r>
    </w:p>
    <w:p w:rsidR="00CD5F60" w:rsidP="00B9159F" w:rsidRDefault="00A81408" w14:paraId="5DF039D6" w14:textId="24B75CC5">
      <w:pPr>
        <w:numPr>
          <w:ilvl w:val="0"/>
          <w:numId w:val="30"/>
        </w:numPr>
      </w:pPr>
      <w:r>
        <w:t xml:space="preserve">The project </w:t>
      </w:r>
      <w:proofErr w:type="gramStart"/>
      <w:r>
        <w:t>team</w:t>
      </w:r>
      <w:proofErr w:type="gramEnd"/>
      <w:r w:rsidR="00966F59">
        <w:t>.</w:t>
      </w:r>
    </w:p>
    <w:p w:rsidR="00880827" w:rsidP="00D12ACB" w:rsidRDefault="00880827" w14:paraId="63E7AFB7" w14:textId="4D0C21D8">
      <w:pPr>
        <w:pStyle w:val="Heading2"/>
      </w:pPr>
      <w:bookmarkStart w:name="_Toc99721240" w:id="191"/>
      <w:commentRangeStart w:id="192"/>
      <w:r>
        <w:t>Glossary</w:t>
      </w:r>
      <w:commentRangeEnd w:id="192"/>
      <w:r w:rsidR="0056732D">
        <w:rPr>
          <w:rStyle w:val="CommentReference"/>
          <w:rFonts w:cs="Times New Roman"/>
          <w:b w:val="0"/>
        </w:rPr>
        <w:commentReference w:id="192"/>
      </w:r>
      <w:bookmarkEnd w:id="191"/>
    </w:p>
    <w:p w:rsidR="00265C13" w:rsidP="008A30BC" w:rsidRDefault="00265C13" w14:paraId="4A4CEBAD" w14:textId="77777777">
      <w:r>
        <w:t>This section enumerates terms and abbreviations specific to the problem or solution domain.</w:t>
      </w:r>
    </w:p>
    <w:tbl>
      <w:tblPr>
        <w:tblW w:w="7497"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868"/>
        <w:gridCol w:w="5629"/>
      </w:tblGrid>
      <w:tr w:rsidRPr="00764D23" w:rsidR="008A30BC" w:rsidTr="5D6BB655" w14:paraId="72144BE0"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8A30BC" w:rsidP="0024403B" w:rsidRDefault="008A30BC" w14:paraId="03FA30C8" w14:textId="77777777">
            <w:pPr>
              <w:ind w:left="24" w:right="110"/>
            </w:pPr>
            <w:r>
              <w:t>AAC</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8A30BC" w:rsidP="0024403B" w:rsidRDefault="008A30BC" w14:paraId="302E0F78" w14:textId="77777777">
            <w:pPr>
              <w:ind w:left="140" w:hanging="7"/>
            </w:pPr>
            <w:r>
              <w:t>Augmentative and Alternative Communication</w:t>
            </w:r>
          </w:p>
        </w:tc>
      </w:tr>
      <w:tr w:rsidRPr="00764D23" w:rsidR="00575045" w:rsidTr="5D6BB655" w14:paraId="7C2E5A60"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575045" w:rsidP="00E02624" w:rsidRDefault="00575045" w14:paraId="6037933E" w14:textId="1D180AF8">
            <w:pPr>
              <w:ind w:left="24" w:right="110"/>
            </w:pPr>
            <w:r>
              <w:t>ALS</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575045" w:rsidP="0024403B" w:rsidRDefault="00575045" w14:paraId="4F188EE2" w14:textId="1D37D266">
            <w:pPr>
              <w:ind w:left="140" w:hanging="7"/>
            </w:pPr>
            <w:r>
              <w:t>Amyo</w:t>
            </w:r>
            <w:r w:rsidR="00536833">
              <w:t>trophic Lateral Sclerosis – a degenerative disease of the nervous system</w:t>
            </w:r>
            <w:r w:rsidR="003D69D8">
              <w:t xml:space="preserve"> causing progressive loss of muscle control.</w:t>
            </w:r>
          </w:p>
        </w:tc>
      </w:tr>
      <w:tr w:rsidRPr="00764D23" w:rsidR="00CB1D0F" w:rsidTr="5D6BB655" w14:paraId="685CC718"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B1D0F" w:rsidP="00E02624" w:rsidRDefault="00CB1D0F" w14:paraId="0FAFD60D" w14:textId="77777777">
            <w:pPr>
              <w:ind w:left="24" w:right="110"/>
            </w:pPr>
            <w:r>
              <w:t>BCI</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B1D0F" w:rsidP="0024403B" w:rsidRDefault="00CB1D0F" w14:paraId="67B365FF" w14:textId="77777777">
            <w:pPr>
              <w:ind w:left="140" w:hanging="7"/>
            </w:pPr>
            <w:r>
              <w:t>Brain-computer interface</w:t>
            </w:r>
          </w:p>
        </w:tc>
      </w:tr>
      <w:tr w:rsidRPr="00764D23" w:rsidR="00C267C0" w:rsidTr="5D6BB655" w14:paraId="5FD4A2D8"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267C0" w:rsidP="00E02624" w:rsidRDefault="00C267C0" w14:paraId="0C797550" w14:textId="3ABA2011">
            <w:pPr>
              <w:ind w:left="24" w:right="110"/>
            </w:pPr>
            <w:r>
              <w:lastRenderedPageBreak/>
              <w:t>Caregiver</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C267C0" w:rsidP="0024403B" w:rsidRDefault="00C267C0" w14:paraId="2A96374F" w14:textId="311F9C3B">
            <w:pPr>
              <w:ind w:left="140" w:hanging="7"/>
            </w:pPr>
            <w:r>
              <w:t>A person who assists the primary user in donning and removing the headset and ensuring that it is properly adjusted and receiving good signal.</w:t>
            </w:r>
            <w:ins w:author="Astrid McNellis" w:date="2022-03-08T09:13:00Z" w:id="193">
              <w:r w:rsidR="00654B7D">
                <w:t xml:space="preserve"> </w:t>
              </w:r>
            </w:ins>
            <w:ins w:author="Astrid McNellis" w:date="2022-03-08T09:14:00Z" w:id="194">
              <w:r w:rsidR="00595F30">
                <w:t xml:space="preserve">The </w:t>
              </w:r>
              <w:r w:rsidR="00114166">
                <w:t>caregiver may or may not have medical training.</w:t>
              </w:r>
            </w:ins>
          </w:p>
        </w:tc>
      </w:tr>
      <w:tr w:rsidRPr="00764D23" w:rsidR="00554567" w:rsidTr="5D6BB655" w14:paraId="3EE037DF" w14:textId="77777777">
        <w:trPr>
          <w:ins w:author="Wil Macaulay" w:date="2022-02-24T11:34:00Z" w:id="195"/>
        </w:trPr>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554567" w:rsidP="00E02624" w:rsidRDefault="00554567" w14:paraId="3C9AE5A1" w14:textId="00742E2F">
            <w:pPr>
              <w:ind w:left="24" w:right="110"/>
              <w:rPr>
                <w:ins w:author="Wil Macaulay" w:date="2022-02-24T11:34:00Z" w:id="196"/>
              </w:rPr>
            </w:pPr>
            <w:ins w:author="Wil Macaulay" w:date="2022-02-24T11:34:00Z" w:id="197">
              <w:r>
                <w:t>Cognixion ONE, CXN ONE</w:t>
              </w:r>
            </w:ins>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554567" w:rsidP="0024403B" w:rsidRDefault="00554567" w14:paraId="1D6821AA" w14:textId="295DEE49">
            <w:pPr>
              <w:ind w:left="140" w:hanging="7"/>
              <w:rPr>
                <w:ins w:author="Wil Macaulay" w:date="2022-02-24T11:34:00Z" w:id="198"/>
              </w:rPr>
            </w:pPr>
            <w:proofErr w:type="spellStart"/>
            <w:ins w:author="Wil Macaulay" w:date="2022-02-24T11:34:00Z" w:id="199">
              <w:r>
                <w:t>Cognixion’s</w:t>
              </w:r>
              <w:proofErr w:type="spellEnd"/>
              <w:r>
                <w:t xml:space="preserve"> </w:t>
              </w:r>
              <w:r w:rsidR="000F0DEF">
                <w:t xml:space="preserve">BCI headset incorporating an </w:t>
              </w:r>
            </w:ins>
            <w:ins w:author="Wil Macaulay" w:date="2022-02-24T11:35:00Z" w:id="200">
              <w:r w:rsidR="000F0DEF">
                <w:t>EEG and associated firmware</w:t>
              </w:r>
              <w:r w:rsidR="00403E72">
                <w:t xml:space="preserve">, with a mount for a </w:t>
              </w:r>
              <w:proofErr w:type="gramStart"/>
              <w:r w:rsidR="00403E72">
                <w:t>mini-table</w:t>
              </w:r>
            </w:ins>
            <w:ins w:author="Wil Macaulay" w:date="2022-04-01T13:53:00Z" w:id="201">
              <w:r w:rsidR="00E46F2C">
                <w:t>t</w:t>
              </w:r>
            </w:ins>
            <w:proofErr w:type="gramEnd"/>
            <w:ins w:author="Wil Macaulay" w:date="2022-02-24T11:35:00Z" w:id="202">
              <w:r w:rsidR="00403E72">
                <w:t xml:space="preserve"> to be used as an application</w:t>
              </w:r>
            </w:ins>
            <w:ins w:author="Wil Macaulay" w:date="2022-02-24T11:36:00Z" w:id="203">
              <w:r w:rsidR="00DD4645">
                <w:t xml:space="preserve"> platform.</w:t>
              </w:r>
            </w:ins>
          </w:p>
        </w:tc>
      </w:tr>
      <w:tr w:rsidRPr="00764D23" w:rsidR="00E45FDB" w:rsidTr="5D6BB655" w14:paraId="744399C8" w14:textId="77777777">
        <w:trPr>
          <w:ins w:author="Wil Macaulay" w:date="2022-02-22T11:38:00Z" w:id="204"/>
        </w:trPr>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E45FDB" w:rsidP="00E02624" w:rsidRDefault="00E45FDB" w14:paraId="35C74D3A" w14:textId="63CBED51">
            <w:pPr>
              <w:ind w:left="24" w:right="110"/>
              <w:rPr>
                <w:ins w:author="Wil Macaulay" w:date="2022-02-22T11:38:00Z" w:id="205"/>
              </w:rPr>
            </w:pPr>
            <w:proofErr w:type="gramStart"/>
            <w:ins w:author="Wil Macaulay" w:date="2022-02-22T11:38:00Z" w:id="206">
              <w:r>
                <w:t>Mini-tablet</w:t>
              </w:r>
              <w:proofErr w:type="gramEnd"/>
            </w:ins>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E45FDB" w:rsidP="0024403B" w:rsidRDefault="00125022" w14:paraId="39EA802A" w14:textId="17B74E7A">
            <w:pPr>
              <w:ind w:left="140" w:hanging="7"/>
              <w:rPr>
                <w:ins w:author="Wil Macaulay" w:date="2022-02-22T11:38:00Z" w:id="207"/>
              </w:rPr>
            </w:pPr>
            <w:ins w:author="Wil Macaulay" w:date="2022-02-22T11:38:00Z" w:id="208">
              <w:r>
                <w:t xml:space="preserve">A </w:t>
              </w:r>
              <w:r w:rsidR="00EE5E4D">
                <w:t>device that is inserted in the</w:t>
              </w:r>
            </w:ins>
            <w:ins w:author="Wil Macaulay" w:date="2022-02-24T11:35:00Z" w:id="209">
              <w:r w:rsidR="00403E72">
                <w:t xml:space="preserve"> CXN ONE</w:t>
              </w:r>
            </w:ins>
            <w:ins w:author="Wil Macaulay" w:date="2022-02-22T11:38:00Z" w:id="210">
              <w:r w:rsidR="00EE5E4D">
                <w:t xml:space="preserve"> headset to serve as </w:t>
              </w:r>
              <w:r w:rsidR="007E66D8">
                <w:t xml:space="preserve">a host for the AAC application. This can </w:t>
              </w:r>
            </w:ins>
            <w:ins w:author="Wil Macaulay" w:date="2022-02-22T11:39:00Z" w:id="211">
              <w:r w:rsidR="007E66D8">
                <w:t xml:space="preserve">be </w:t>
              </w:r>
              <w:r w:rsidR="00017174">
                <w:t xml:space="preserve">an iPhone, iPod Touch or other </w:t>
              </w:r>
              <w:proofErr w:type="gramStart"/>
              <w:r w:rsidR="00017174">
                <w:t>suitably-sized</w:t>
              </w:r>
              <w:proofErr w:type="gramEnd"/>
              <w:r w:rsidR="00017174">
                <w:t xml:space="preserve"> </w:t>
              </w:r>
              <w:r w:rsidR="007F2CD7">
                <w:t>device.</w:t>
              </w:r>
            </w:ins>
          </w:p>
        </w:tc>
      </w:tr>
      <w:tr w:rsidRPr="00764D23" w:rsidR="00944B4B" w:rsidTr="5D6BB655" w14:paraId="424C9B7F" w14:textId="77777777">
        <w:trPr>
          <w:ins w:author="Wil Macaulay" w:date="2022-02-22T11:26:00Z" w:id="212"/>
        </w:trPr>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944B4B" w:rsidP="00E02624" w:rsidRDefault="00944B4B" w14:paraId="1BDEA903" w14:textId="4BF3D35A">
            <w:pPr>
              <w:ind w:left="24" w:right="110"/>
              <w:rPr>
                <w:ins w:author="Wil Macaulay" w:date="2022-02-22T11:26:00Z" w:id="213"/>
              </w:rPr>
            </w:pPr>
            <w:proofErr w:type="spellStart"/>
            <w:ins w:author="Wil Macaulay" w:date="2022-02-22T11:26:00Z" w:id="214">
              <w:r>
                <w:t>Speakprose</w:t>
              </w:r>
              <w:proofErr w:type="spellEnd"/>
              <w:r>
                <w:t xml:space="preserve"> AR</w:t>
              </w:r>
            </w:ins>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944B4B" w:rsidP="0024403B" w:rsidRDefault="00944B4B" w14:paraId="4806A74A" w14:textId="2BAA5F51">
            <w:pPr>
              <w:ind w:left="140" w:hanging="7"/>
              <w:rPr>
                <w:ins w:author="Wil Macaulay" w:date="2022-02-22T11:26:00Z" w:id="215"/>
              </w:rPr>
            </w:pPr>
            <w:proofErr w:type="spellStart"/>
            <w:ins w:author="Wil Macaulay" w:date="2022-02-22T11:26:00Z" w:id="216">
              <w:r>
                <w:t>Cognixion’s</w:t>
              </w:r>
              <w:proofErr w:type="spellEnd"/>
              <w:r>
                <w:t xml:space="preserve"> </w:t>
              </w:r>
              <w:proofErr w:type="gramStart"/>
              <w:r w:rsidR="001A5D3A">
                <w:t>augm</w:t>
              </w:r>
            </w:ins>
            <w:ins w:author="Wil Macaulay" w:date="2022-02-22T11:27:00Z" w:id="217">
              <w:r w:rsidR="001A5D3A">
                <w:t>ented-reality</w:t>
              </w:r>
              <w:proofErr w:type="gramEnd"/>
              <w:r w:rsidR="001A5D3A">
                <w:t xml:space="preserve"> based </w:t>
              </w:r>
              <w:r w:rsidR="00500612">
                <w:t>AAC application, currently in early development.</w:t>
              </w:r>
            </w:ins>
          </w:p>
        </w:tc>
      </w:tr>
      <w:tr w:rsidRPr="00764D23" w:rsidR="00010D51" w:rsidTr="5D6BB655" w14:paraId="1DDF89E2" w14:textId="77777777">
        <w:tc>
          <w:tcPr>
            <w:tcW w:w="18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010D51" w:rsidP="00E02624" w:rsidRDefault="00010D51" w14:paraId="7FA3E91F" w14:textId="657D967A">
            <w:pPr>
              <w:ind w:left="24" w:right="110"/>
            </w:pPr>
            <w:r>
              <w:t>SSVEP</w:t>
            </w:r>
          </w:p>
        </w:tc>
        <w:tc>
          <w:tcPr>
            <w:tcW w:w="56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p w:rsidR="00010D51" w:rsidP="0024403B" w:rsidRDefault="00010D51" w14:paraId="4E33375B" w14:textId="6BD3E048">
            <w:pPr>
              <w:ind w:left="140" w:hanging="7"/>
            </w:pPr>
            <w:r>
              <w:t>Steady-state visually evoked potential</w:t>
            </w:r>
          </w:p>
        </w:tc>
      </w:tr>
    </w:tbl>
    <w:p w:rsidRPr="00265C13" w:rsidR="000F41E2" w:rsidP="008A30BC" w:rsidRDefault="000F41E2" w14:paraId="318882F2" w14:textId="77777777"/>
    <w:p w:rsidR="00622C82" w:rsidDel="00A927FC" w:rsidRDefault="00622C82" w14:paraId="5D14520F" w14:textId="630BCB93">
      <w:pPr>
        <w:spacing w:before="0" w:after="0"/>
        <w:ind w:left="0"/>
        <w:rPr>
          <w:del w:author="Astrid McNellis" w:date="2022-03-08T09:16:00Z" w:id="218"/>
        </w:rPr>
      </w:pPr>
      <w:del w:author="Astrid McNellis" w:date="2022-03-08T09:16:00Z" w:id="219">
        <w:r w:rsidDel="00A927FC">
          <w:br w:type="page"/>
        </w:r>
      </w:del>
    </w:p>
    <w:p w:rsidRPr="00265C13" w:rsidR="000F41E2" w:rsidDel="00A927FC" w:rsidP="008A30BC" w:rsidRDefault="000F41E2" w14:paraId="6F9CE29C" w14:textId="568DB332">
      <w:pPr>
        <w:rPr>
          <w:del w:author="Astrid McNellis" w:date="2022-03-08T09:16:00Z" w:id="220"/>
        </w:rPr>
      </w:pPr>
      <w:bookmarkStart w:name="_Toc97916319" w:id="221"/>
      <w:bookmarkStart w:name="_Toc99721241" w:id="222"/>
      <w:bookmarkEnd w:id="221"/>
      <w:bookmarkEnd w:id="222"/>
    </w:p>
    <w:p w:rsidR="00761486" w:rsidP="003606B9" w:rsidRDefault="00A23792" w14:paraId="70AE80B7" w14:textId="77777777">
      <w:pPr>
        <w:pStyle w:val="Heading1"/>
      </w:pPr>
      <w:bookmarkStart w:name="_Toc99721242" w:id="223"/>
      <w:r>
        <w:t>Requirements</w:t>
      </w:r>
      <w:bookmarkEnd w:id="223"/>
      <w:r w:rsidR="003606B9">
        <w:t xml:space="preserve"> </w:t>
      </w:r>
    </w:p>
    <w:p w:rsidR="00A927FC" w:rsidP="000315C1" w:rsidRDefault="00265C13" w14:paraId="16D1D33B" w14:textId="77777777">
      <w:pPr>
        <w:rPr>
          <w:ins w:author="Astrid McNellis" w:date="2022-03-08T09:17:00Z" w:id="224"/>
        </w:rPr>
      </w:pPr>
      <w:r>
        <w:t>This section enumerates a set of requirements that are covered by this document.</w:t>
      </w:r>
      <w:r w:rsidR="00FE54CD">
        <w:t xml:space="preserve"> </w:t>
      </w:r>
    </w:p>
    <w:p w:rsidR="00A927FC" w:rsidP="000315C1" w:rsidRDefault="00A927FC" w14:paraId="10931B5D" w14:textId="77777777">
      <w:pPr>
        <w:rPr>
          <w:ins w:author="Astrid McNellis" w:date="2022-03-08T09:17:00Z" w:id="225"/>
        </w:rPr>
      </w:pPr>
    </w:p>
    <w:p w:rsidR="000315C1" w:rsidP="000315C1" w:rsidRDefault="00FE54CD" w14:paraId="718CEB08" w14:textId="29A3EBA0">
      <w:pPr>
        <w:rPr>
          <w:ins w:author="Wil Macaulay" w:date="2022-02-22T11:31:00Z" w:id="226"/>
        </w:rPr>
      </w:pPr>
      <w:r>
        <w:t>NOTE that this document only covers the initial deliverable to the family.</w:t>
      </w:r>
      <w:r w:rsidR="00265C13">
        <w:t xml:space="preserve"> </w:t>
      </w:r>
    </w:p>
    <w:p w:rsidR="003903A9" w:rsidP="000315C1" w:rsidRDefault="003903A9" w14:paraId="0B2BF3C6" w14:textId="77777777">
      <w:pPr>
        <w:rPr>
          <w:ins w:author="Astrid McNellis" w:date="2022-03-08T09:17:00Z" w:id="227"/>
        </w:rPr>
      </w:pPr>
    </w:p>
    <w:p w:rsidR="00EA70CF" w:rsidP="000315C1" w:rsidRDefault="00EA70CF" w14:paraId="0EFF3CB3" w14:textId="2689AFDA">
      <w:ins w:author="Wil Macaulay" w:date="2022-02-22T11:31:00Z" w:id="228">
        <w:r>
          <w:t>NOTE:</w:t>
        </w:r>
      </w:ins>
      <w:ins w:author="Wil Macaulay" w:date="2022-02-22T11:32:00Z" w:id="229">
        <w:r w:rsidR="00DC5057">
          <w:t xml:space="preserve"> once this document is approved,</w:t>
        </w:r>
      </w:ins>
      <w:ins w:author="Wil Macaulay" w:date="2022-02-22T11:31:00Z" w:id="230">
        <w:r>
          <w:t xml:space="preserve"> requirements are </w:t>
        </w:r>
        <w:r w:rsidR="00CD63C1">
          <w:t xml:space="preserve">never </w:t>
        </w:r>
      </w:ins>
      <w:ins w:author="Wil Macaulay" w:date="2022-02-22T11:32:00Z" w:id="231">
        <w:r w:rsidR="00C32D99">
          <w:t xml:space="preserve">renumbered: </w:t>
        </w:r>
        <w:r w:rsidR="00DC5057">
          <w:t xml:space="preserve">if a requirement is removed it </w:t>
        </w:r>
        <w:r w:rsidR="0026332A">
          <w:t xml:space="preserve">is indicated </w:t>
        </w:r>
        <w:r w:rsidR="00714611">
          <w:t>by “requirement removed”</w:t>
        </w:r>
      </w:ins>
    </w:p>
    <w:p w:rsidRPr="00265C13" w:rsidR="00424F1F" w:rsidP="00265C13" w:rsidRDefault="00424F1F" w14:paraId="46218A2B" w14:textId="77777777"/>
    <w:p w:rsidR="00054215" w:rsidP="00A23792" w:rsidRDefault="00054215" w14:paraId="0FBE5BA1" w14:textId="77777777">
      <w:pPr>
        <w:pStyle w:val="Heading2"/>
      </w:pPr>
      <w:bookmarkStart w:name="_Toc99721243" w:id="232"/>
      <w:r>
        <w:t>Business Objectives</w:t>
      </w:r>
      <w:bookmarkEnd w:id="232"/>
    </w:p>
    <w:p w:rsidR="000B517E" w:rsidP="00517CEF" w:rsidRDefault="00EC4313" w14:paraId="14CDF852" w14:textId="4C51FC71">
      <w:r>
        <w:t>The intended use</w:t>
      </w:r>
      <w:r w:rsidR="00712504">
        <w:t>r</w:t>
      </w:r>
      <w:r>
        <w:t xml:space="preserve"> is an ALS sufferer who has been an </w:t>
      </w:r>
      <w:r w:rsidR="00E30689">
        <w:t xml:space="preserve">eye-tracking </w:t>
      </w:r>
      <w:r>
        <w:t xml:space="preserve">AAC user for a period of </w:t>
      </w:r>
      <w:proofErr w:type="gramStart"/>
      <w:r>
        <w:t>time, but</w:t>
      </w:r>
      <w:proofErr w:type="gramEnd"/>
      <w:r>
        <w:t xml:space="preserve"> has lost </w:t>
      </w:r>
      <w:r w:rsidR="00E30689">
        <w:t xml:space="preserve">the ability to move his eyes sufficiently to use eye-tracking based AAC.  The family needs to be able to get yes/no answers to questions as a minimum.  </w:t>
      </w:r>
    </w:p>
    <w:p w:rsidR="00E30689" w:rsidP="00517CEF" w:rsidRDefault="00E30689" w14:paraId="1AB3AB6A" w14:textId="3BDA887D">
      <w:r>
        <w:t>When trading off accuracy, mobility and latency, the primary requirement is accuracy.</w:t>
      </w:r>
    </w:p>
    <w:p w:rsidR="00054215" w:rsidP="00A1794A" w:rsidRDefault="00A1794A" w14:paraId="3CBC2A8C" w14:textId="37C418E4">
      <w:r>
        <w:t>As well as helping an individual user, this project will provide valuable insights into the suitability of the CXN ONE headset in a home setting. A successful project may provide access to additional users in the primary user’s community.</w:t>
      </w:r>
    </w:p>
    <w:p w:rsidRPr="00054215" w:rsidR="00235F03" w:rsidP="00A1794A" w:rsidRDefault="00235F03" w14:paraId="3E240FD6" w14:textId="7DA330AB">
      <w:r>
        <w:t xml:space="preserve">It is desirable to be able to introduce </w:t>
      </w:r>
      <w:proofErr w:type="spellStart"/>
      <w:r>
        <w:t>Speakprose</w:t>
      </w:r>
      <w:proofErr w:type="spellEnd"/>
      <w:r>
        <w:t xml:space="preserve"> AR into the </w:t>
      </w:r>
      <w:r w:rsidR="00F676C7">
        <w:t xml:space="preserve">project </w:t>
      </w:r>
      <w:proofErr w:type="gramStart"/>
      <w:r w:rsidR="00F676C7">
        <w:t>at a later date</w:t>
      </w:r>
      <w:proofErr w:type="gramEnd"/>
      <w:r w:rsidR="00F676C7">
        <w:t>.</w:t>
      </w:r>
    </w:p>
    <w:p w:rsidR="0095052C" w:rsidP="00A23792" w:rsidRDefault="0095052C" w14:paraId="5A6D5856" w14:textId="22F33529">
      <w:pPr>
        <w:pStyle w:val="Heading2"/>
        <w:rPr>
          <w:ins w:author="Wil Macaulay" w:date="2022-02-24T11:32:00Z" w:id="233"/>
        </w:rPr>
      </w:pPr>
      <w:bookmarkStart w:name="_Toc99721244" w:id="234"/>
      <w:ins w:author="Wil Macaulay" w:date="2022-02-24T11:32:00Z" w:id="235">
        <w:r>
          <w:t>Product Overview</w:t>
        </w:r>
        <w:bookmarkEnd w:id="234"/>
      </w:ins>
    </w:p>
    <w:p w:rsidR="006912BC" w:rsidP="0095052C" w:rsidRDefault="006912BC" w14:paraId="2256FD87" w14:textId="4B144A93">
      <w:pPr>
        <w:rPr>
          <w:ins w:author="Wil Macaulay" w:date="2022-02-24T11:39:00Z" w:id="236"/>
        </w:rPr>
      </w:pPr>
      <w:ins w:author="Wil Macaulay" w:date="2022-02-24T11:39:00Z" w:id="237">
        <w:r>
          <w:t>In the scope of this project, early versions of hardware and sof</w:t>
        </w:r>
      </w:ins>
      <w:ins w:author="Wil Macaulay" w:date="2022-02-24T11:40:00Z" w:id="238">
        <w:r>
          <w:t>tware will be delivered</w:t>
        </w:r>
        <w:r w:rsidR="00982AEC">
          <w:t>.</w:t>
        </w:r>
      </w:ins>
    </w:p>
    <w:p w:rsidRPr="0095052C" w:rsidR="00BE3C50" w:rsidRDefault="00BE3C50" w14:paraId="7BD6A0F5" w14:textId="0D01F9EE">
      <w:pPr>
        <w:pStyle w:val="ListParagraph"/>
        <w:numPr>
          <w:ilvl w:val="0"/>
          <w:numId w:val="30"/>
        </w:numPr>
        <w:rPr>
          <w:ins w:author="Wil Macaulay" w:date="2022-02-24T11:45:00Z" w:id="239"/>
        </w:rPr>
        <w:pPrChange w:author="Wil Macaulay" w:date="2022-02-24T11:50:00Z" w:id="240">
          <w:pPr/>
        </w:pPrChange>
      </w:pPr>
      <w:ins w:author="Wil Macaulay" w:date="2022-02-24T11:45:00Z" w:id="241">
        <w:r>
          <w:t xml:space="preserve">A functional prototype of a </w:t>
        </w:r>
      </w:ins>
      <w:ins w:author="Wil Macaulay" w:date="2022-02-24T11:50:00Z" w:id="242">
        <w:r w:rsidR="00DF7EFA">
          <w:t xml:space="preserve">simple </w:t>
        </w:r>
      </w:ins>
      <w:ins w:author="Wil Macaulay" w:date="2022-02-24T11:45:00Z" w:id="243">
        <w:r>
          <w:t>host-based software system to classify EEG signals with respect to presented stimuli. This prototype does NOT run on a mobile device</w:t>
        </w:r>
      </w:ins>
      <w:ins w:author="Wil Macaulay" w:date="2022-02-24T11:48:00Z" w:id="244">
        <w:r w:rsidR="00703BD4">
          <w:t xml:space="preserve">.  </w:t>
        </w:r>
      </w:ins>
    </w:p>
    <w:p w:rsidR="0095052C" w:rsidRDefault="00554567" w14:paraId="1AF61F3A" w14:textId="54978235">
      <w:pPr>
        <w:pStyle w:val="ListParagraph"/>
        <w:numPr>
          <w:ilvl w:val="0"/>
          <w:numId w:val="30"/>
        </w:numPr>
        <w:rPr>
          <w:ins w:author="Wil Macaulay" w:date="2022-02-24T11:36:00Z" w:id="245"/>
        </w:rPr>
        <w:pPrChange w:author="Wil Macaulay" w:date="2022-02-24T11:50:00Z" w:id="246">
          <w:pPr/>
        </w:pPrChange>
      </w:pPr>
      <w:ins w:author="Wil Macaulay" w:date="2022-02-24T11:33:00Z" w:id="247">
        <w:r>
          <w:t xml:space="preserve">A </w:t>
        </w:r>
      </w:ins>
      <w:ins w:author="Wil Macaulay" w:date="2022-02-24T11:44:00Z" w:id="248">
        <w:r w:rsidR="00E40547">
          <w:t xml:space="preserve">subset of a </w:t>
        </w:r>
      </w:ins>
      <w:ins w:author="Wil Macaulay" w:date="2022-02-24T11:33:00Z" w:id="249">
        <w:r>
          <w:t xml:space="preserve">preliminary product prototype of the CXN ONE </w:t>
        </w:r>
      </w:ins>
      <w:ins w:author="Wil Macaulay" w:date="2022-02-24T11:36:00Z" w:id="250">
        <w:r w:rsidR="00DD4645">
          <w:t>headset</w:t>
        </w:r>
        <w:r w:rsidR="00EC33B0">
          <w:t xml:space="preserve"> including</w:t>
        </w:r>
        <w:r w:rsidR="00DD4645">
          <w:t>:</w:t>
        </w:r>
      </w:ins>
    </w:p>
    <w:p w:rsidR="00DD4645" w:rsidRDefault="00EC33B0" w14:paraId="050F04D0" w14:textId="32CD5413">
      <w:pPr>
        <w:pStyle w:val="ListParagraph"/>
        <w:numPr>
          <w:ilvl w:val="0"/>
          <w:numId w:val="30"/>
        </w:numPr>
        <w:ind w:left="2160"/>
        <w:rPr>
          <w:ins w:author="Wil Macaulay" w:date="2022-02-24T11:38:00Z" w:id="251"/>
        </w:rPr>
        <w:pPrChange w:author="Wil Macaulay" w:date="2022-02-24T11:50:00Z" w:id="252">
          <w:pPr>
            <w:pStyle w:val="ListParagraph"/>
            <w:numPr>
              <w:numId w:val="30"/>
            </w:numPr>
            <w:ind w:left="1440" w:hanging="360"/>
          </w:pPr>
        </w:pPrChange>
      </w:pPr>
      <w:ins w:author="Wil Macaulay" w:date="2022-02-24T11:37:00Z" w:id="253">
        <w:r>
          <w:t xml:space="preserve">A functional prototype of the </w:t>
        </w:r>
        <w:r w:rsidR="00C62439">
          <w:t>CXN ONE industrial design, constructed with pro</w:t>
        </w:r>
      </w:ins>
      <w:ins w:author="Wil Macaulay" w:date="2022-02-24T11:38:00Z" w:id="254">
        <w:r w:rsidR="00C62439">
          <w:t>totyping methods such as 3d printing</w:t>
        </w:r>
      </w:ins>
    </w:p>
    <w:p w:rsidR="00C62439" w:rsidRDefault="0029240A" w14:paraId="0A76B7CB" w14:textId="75BAB8C7">
      <w:pPr>
        <w:pStyle w:val="ListParagraph"/>
        <w:numPr>
          <w:ilvl w:val="0"/>
          <w:numId w:val="30"/>
        </w:numPr>
        <w:ind w:left="2160"/>
        <w:rPr>
          <w:ins w:author="Wil Macaulay" w:date="2022-02-24T11:41:00Z" w:id="255"/>
        </w:rPr>
        <w:pPrChange w:author="Wil Macaulay" w:date="2022-02-24T11:50:00Z" w:id="256">
          <w:pPr>
            <w:pStyle w:val="ListParagraph"/>
            <w:numPr>
              <w:numId w:val="30"/>
            </w:numPr>
            <w:ind w:left="1440" w:hanging="360"/>
          </w:pPr>
        </w:pPrChange>
      </w:pPr>
      <w:ins w:author="Wil Macaulay" w:date="2022-02-24T11:38:00Z" w:id="257">
        <w:r>
          <w:t>A functional prototype of the CXN ONE electrical and electronic design, including electrodes</w:t>
        </w:r>
        <w:r w:rsidR="00AC3ED5">
          <w:t>, anal</w:t>
        </w:r>
      </w:ins>
      <w:ins w:author="Wil Macaulay" w:date="2022-02-24T11:39:00Z" w:id="258">
        <w:r w:rsidR="00AC3ED5">
          <w:t xml:space="preserve">og/digital </w:t>
        </w:r>
        <w:proofErr w:type="gramStart"/>
        <w:r w:rsidR="00AC3ED5">
          <w:t>conversion</w:t>
        </w:r>
        <w:proofErr w:type="gramEnd"/>
        <w:r w:rsidR="00AC3ED5">
          <w:t xml:space="preserve"> and processor board</w:t>
        </w:r>
      </w:ins>
      <w:ins w:author="Wil Macaulay" w:date="2022-02-24T11:41:00Z" w:id="259">
        <w:r w:rsidR="005F17C9">
          <w:t>.</w:t>
        </w:r>
      </w:ins>
    </w:p>
    <w:p w:rsidR="005F17C9" w:rsidRDefault="00536A67" w14:paraId="02138882" w14:textId="08085EA5">
      <w:pPr>
        <w:pStyle w:val="ListParagraph"/>
        <w:numPr>
          <w:ilvl w:val="0"/>
          <w:numId w:val="30"/>
        </w:numPr>
        <w:ind w:left="2160"/>
        <w:rPr>
          <w:ins w:author="Wil Macaulay" w:date="2022-02-24T11:39:00Z" w:id="260"/>
        </w:rPr>
        <w:pPrChange w:author="Wil Macaulay" w:date="2022-02-24T11:50:00Z" w:id="261">
          <w:pPr>
            <w:pStyle w:val="ListParagraph"/>
            <w:numPr>
              <w:numId w:val="30"/>
            </w:numPr>
            <w:ind w:left="1440" w:hanging="360"/>
          </w:pPr>
        </w:pPrChange>
      </w:pPr>
      <w:ins w:author="Wil Macaulay" w:date="2022-03-09T11:36:00Z" w:id="262">
        <w:r>
          <w:t xml:space="preserve">One set of </w:t>
        </w:r>
        <w:proofErr w:type="spellStart"/>
        <w:r>
          <w:t>Datwyler</w:t>
        </w:r>
        <w:proofErr w:type="spellEnd"/>
        <w:r>
          <w:t xml:space="preserve"> 8 mm d</w:t>
        </w:r>
      </w:ins>
      <w:ins w:author="Wil Macaulay" w:date="2022-02-24T11:41:00Z" w:id="263">
        <w:r w:rsidR="005F17C9">
          <w:t xml:space="preserve">ry passive </w:t>
        </w:r>
        <w:commentRangeStart w:id="264"/>
        <w:r w:rsidR="005F17C9">
          <w:t>electrodes</w:t>
        </w:r>
      </w:ins>
      <w:ins w:author="Wil Macaulay" w:date="2022-02-24T11:47:00Z" w:id="265">
        <w:r w:rsidR="00703BD4">
          <w:t xml:space="preserve"> </w:t>
        </w:r>
      </w:ins>
      <w:commentRangeEnd w:id="264"/>
      <w:r w:rsidR="004E38BA">
        <w:rPr>
          <w:rStyle w:val="CommentReference"/>
          <w:rFonts w:eastAsia="Calibri"/>
        </w:rPr>
        <w:commentReference w:id="264"/>
      </w:r>
    </w:p>
    <w:p w:rsidR="006912BC" w:rsidRDefault="00982AEC" w14:paraId="4D6A3193" w14:textId="5435C2A1">
      <w:pPr>
        <w:pStyle w:val="ListParagraph"/>
        <w:numPr>
          <w:ilvl w:val="0"/>
          <w:numId w:val="30"/>
        </w:numPr>
        <w:ind w:left="2160"/>
        <w:rPr>
          <w:ins w:author="Wil Macaulay" w:date="2022-02-24T11:45:00Z" w:id="266"/>
        </w:rPr>
        <w:pPrChange w:author="Wil Macaulay" w:date="2022-02-24T11:50:00Z" w:id="267">
          <w:pPr>
            <w:pStyle w:val="ListParagraph"/>
            <w:numPr>
              <w:numId w:val="30"/>
            </w:numPr>
            <w:ind w:left="1440" w:hanging="360"/>
          </w:pPr>
        </w:pPrChange>
      </w:pPr>
      <w:ins w:author="Wil Macaulay" w:date="2022-02-24T11:40:00Z" w:id="268">
        <w:r>
          <w:lastRenderedPageBreak/>
          <w:t xml:space="preserve">A pre-release version of </w:t>
        </w:r>
        <w:r w:rsidR="005F17C9">
          <w:t xml:space="preserve">CXN ONE firmware, capable of </w:t>
        </w:r>
      </w:ins>
      <w:ins w:author="Wil Macaulay" w:date="2022-02-24T11:41:00Z" w:id="269">
        <w:r w:rsidR="00587CC5">
          <w:t xml:space="preserve">collecting EEG data at </w:t>
        </w:r>
      </w:ins>
      <w:proofErr w:type="spellStart"/>
      <w:ins w:author="Wil Macaulay" w:date="2022-02-24T11:42:00Z" w:id="270">
        <w:r w:rsidR="00587CC5">
          <w:t>at</w:t>
        </w:r>
        <w:proofErr w:type="spellEnd"/>
        <w:r w:rsidR="00587CC5">
          <w:t xml:space="preserve"> least 250 samples/sec and transmitting those samples via </w:t>
        </w:r>
        <w:r w:rsidR="004A65B7">
          <w:t>an accessible USB interface.</w:t>
        </w:r>
      </w:ins>
    </w:p>
    <w:p w:rsidR="00BE3C50" w:rsidP="00BE3C50" w:rsidRDefault="00BE3C50" w14:paraId="3F99D619" w14:textId="212947E9">
      <w:pPr>
        <w:rPr>
          <w:ins w:author="Wil Macaulay" w:date="2022-02-24T11:45:00Z" w:id="271"/>
        </w:rPr>
      </w:pPr>
      <w:ins w:author="Wil Macaulay" w:date="2022-02-24T11:45:00Z" w:id="272">
        <w:r>
          <w:t>The delivered system will NOT include the following:</w:t>
        </w:r>
      </w:ins>
    </w:p>
    <w:p w:rsidR="00BE3C50" w:rsidP="00BE3C50" w:rsidRDefault="00BE3C50" w14:paraId="1708E633" w14:textId="12FAB986">
      <w:pPr>
        <w:pStyle w:val="ListParagraph"/>
        <w:numPr>
          <w:ilvl w:val="0"/>
          <w:numId w:val="49"/>
        </w:numPr>
        <w:rPr>
          <w:ins w:author="Wil Macaulay" w:date="2022-02-24T11:46:00Z" w:id="273"/>
        </w:rPr>
      </w:pPr>
      <w:ins w:author="Wil Macaulay" w:date="2022-02-24T11:46:00Z" w:id="274">
        <w:r>
          <w:t>Any mobile de</w:t>
        </w:r>
        <w:r w:rsidR="00150225">
          <w:t>vice</w:t>
        </w:r>
      </w:ins>
    </w:p>
    <w:p w:rsidR="00150225" w:rsidP="00BE3C50" w:rsidRDefault="00150225" w14:paraId="03B30813" w14:textId="51F8AE18">
      <w:pPr>
        <w:pStyle w:val="ListParagraph"/>
        <w:numPr>
          <w:ilvl w:val="0"/>
          <w:numId w:val="49"/>
        </w:numPr>
        <w:rPr>
          <w:ins w:author="Wil Macaulay" w:date="2022-02-24T11:49:00Z" w:id="275"/>
        </w:rPr>
      </w:pPr>
      <w:ins w:author="Wil Macaulay" w:date="2022-02-24T11:46:00Z" w:id="276">
        <w:r>
          <w:t xml:space="preserve">Any semi-transparent visor </w:t>
        </w:r>
      </w:ins>
    </w:p>
    <w:p w:rsidR="003F60DF" w:rsidP="00BE3C50" w:rsidRDefault="003F60DF" w14:paraId="5FF3A6C9" w14:textId="03243B88">
      <w:pPr>
        <w:pStyle w:val="ListParagraph"/>
        <w:numPr>
          <w:ilvl w:val="0"/>
          <w:numId w:val="49"/>
        </w:numPr>
        <w:rPr>
          <w:ins w:author="Wil Macaulay" w:date="2022-02-24T11:49:00Z" w:id="277"/>
        </w:rPr>
      </w:pPr>
      <w:ins w:author="Wil Macaulay" w:date="2022-02-24T11:49:00Z" w:id="278">
        <w:r>
          <w:t xml:space="preserve">Any </w:t>
        </w:r>
        <w:r w:rsidR="00DF7EFA">
          <w:t>mobile application</w:t>
        </w:r>
      </w:ins>
    </w:p>
    <w:p w:rsidRPr="0095052C" w:rsidR="003F60DF" w:rsidRDefault="003F60DF" w14:paraId="61604912" w14:textId="77777777">
      <w:pPr>
        <w:rPr>
          <w:ins w:author="Wil Macaulay" w:date="2022-02-24T11:49:00Z" w:id="279"/>
        </w:rPr>
        <w:pPrChange w:author="Wil Macaulay" w:date="2022-02-24T11:49:00Z" w:id="280">
          <w:pPr>
            <w:pStyle w:val="ListParagraph"/>
            <w:numPr>
              <w:numId w:val="49"/>
            </w:numPr>
            <w:ind w:left="1440" w:hanging="360"/>
          </w:pPr>
        </w:pPrChange>
      </w:pPr>
      <w:ins w:author="Wil Macaulay" w:date="2022-02-24T11:49:00Z" w:id="281">
        <w:r>
          <w:t xml:space="preserve">As a result of findings </w:t>
        </w:r>
        <w:proofErr w:type="gramStart"/>
        <w:r>
          <w:t>during the course of</w:t>
        </w:r>
        <w:proofErr w:type="gramEnd"/>
        <w:r>
          <w:t xml:space="preserve"> this project, any or all of the delivered components may be modified before initial public availability.</w:t>
        </w:r>
      </w:ins>
    </w:p>
    <w:p w:rsidR="003F60DF" w:rsidRDefault="003F60DF" w14:paraId="1EAD39CC" w14:textId="77777777">
      <w:pPr>
        <w:rPr>
          <w:ins w:author="Wil Macaulay" w:date="2022-02-24T11:47:00Z" w:id="282"/>
        </w:rPr>
        <w:pPrChange w:author="Wil Macaulay" w:date="2022-02-24T11:49:00Z" w:id="283">
          <w:pPr>
            <w:pStyle w:val="ListParagraph"/>
            <w:numPr>
              <w:numId w:val="49"/>
            </w:numPr>
            <w:ind w:left="1440" w:hanging="360"/>
          </w:pPr>
        </w:pPrChange>
      </w:pPr>
    </w:p>
    <w:p w:rsidR="00D12ACB" w:rsidP="00A23792" w:rsidRDefault="00D12ACB" w14:paraId="19B8FEA6" w14:textId="0A8E53D9">
      <w:pPr>
        <w:pStyle w:val="Heading2"/>
      </w:pPr>
      <w:bookmarkStart w:name="_Toc99721245" w:id="284"/>
      <w:commentRangeStart w:id="285"/>
      <w:r>
        <w:t xml:space="preserve">Requirements </w:t>
      </w:r>
      <w:commentRangeEnd w:id="285"/>
      <w:r>
        <w:rPr>
          <w:rStyle w:val="CommentReference"/>
        </w:rPr>
        <w:commentReference w:id="285"/>
      </w:r>
      <w:bookmarkEnd w:id="284"/>
      <w:del w:author="Astrid McNellis" w:date="2022-03-08T09:32:00Z" w:id="286">
        <w:r w:rsidDel="00D12ACB">
          <w:delText>covered</w:delText>
        </w:r>
      </w:del>
    </w:p>
    <w:tbl>
      <w:tblPr>
        <w:tblW w:w="765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A0" w:firstRow="1" w:lastRow="0" w:firstColumn="1" w:lastColumn="0" w:noHBand="0" w:noVBand="1"/>
        <w:tblPrChange w:author="Wil Macaulay" w:date="2022-03-09T11:39:00Z" w:id="287">
          <w:tblPr>
            <w:tblW w:w="864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A0" w:firstRow="1" w:lastRow="0" w:firstColumn="1" w:lastColumn="0" w:noHBand="0" w:noVBand="1"/>
          </w:tblPr>
        </w:tblPrChange>
      </w:tblPr>
      <w:tblGrid>
        <w:gridCol w:w="1701"/>
        <w:gridCol w:w="5949"/>
        <w:tblGridChange w:id="288">
          <w:tblGrid>
            <w:gridCol w:w="360"/>
            <w:gridCol w:w="360"/>
            <w:gridCol w:w="981"/>
            <w:gridCol w:w="5949"/>
          </w:tblGrid>
        </w:tblGridChange>
      </w:tblGrid>
      <w:tr w:rsidR="002A7B1A" w:rsidTr="7D663C9C" w14:paraId="2F896FF6" w14:textId="77777777">
        <w:trPr>
          <w:ins w:author="Wil Macaulay" w:date="2022-02-22T11:50:00Z" w:id="289"/>
          <w:trPrChange w:author="Wil Macaulay" w:date="2022-03-09T11:39:00Z" w:id="290">
            <w:trPr>
              <w:gridAfter w:val="0"/>
            </w:trPr>
          </w:trPrChange>
        </w:trPr>
        <w:tc>
          <w:tcPr>
            <w:tcW w:w="1701" w:type="dxa"/>
            <w:shd w:val="clear" w:color="auto" w:fill="auto"/>
            <w:noWrap/>
            <w:tcPrChange w:author="Wil Macaulay" w:date="2022-03-09T11:39:00Z" w:id="291">
              <w:tcPr>
                <w:tcW w:w="1701" w:type="dxa"/>
                <w:shd w:val="clear" w:color="auto" w:fill="auto"/>
                <w:noWrap/>
              </w:tcPr>
            </w:tcPrChange>
          </w:tcPr>
          <w:p w:rsidR="002A7B1A" w:rsidP="006208AC" w:rsidRDefault="002A7B1A" w14:paraId="6C4A1EA5" w14:textId="35A69929">
            <w:pPr>
              <w:ind w:left="0"/>
              <w:rPr>
                <w:ins w:author="Wil Macaulay" w:date="2022-02-22T11:50:00Z" w:id="292"/>
                <w:rFonts w:eastAsia="Times New Roman" w:cs="Arial"/>
                <w:color w:val="000000" w:themeColor="text1"/>
                <w:sz w:val="22"/>
                <w:lang w:val="en-CA"/>
              </w:rPr>
            </w:pPr>
            <w:ins w:author="Wil Macaulay" w:date="2022-02-22T11:50:00Z" w:id="293">
              <w:r>
                <w:rPr>
                  <w:rFonts w:eastAsia="Times New Roman" w:cs="Arial"/>
                  <w:color w:val="000000" w:themeColor="text1"/>
                  <w:sz w:val="22"/>
                  <w:lang w:val="en-CA"/>
                </w:rPr>
                <w:t xml:space="preserve">Identifier </w:t>
              </w:r>
            </w:ins>
          </w:p>
        </w:tc>
        <w:tc>
          <w:tcPr>
            <w:tcW w:w="5949" w:type="dxa"/>
            <w:shd w:val="clear" w:color="auto" w:fill="auto"/>
            <w:tcPrChange w:author="Wil Macaulay" w:date="2022-03-09T11:39:00Z" w:id="294">
              <w:tcPr>
                <w:tcW w:w="5949" w:type="dxa"/>
                <w:shd w:val="clear" w:color="auto" w:fill="auto"/>
              </w:tcPr>
            </w:tcPrChange>
          </w:tcPr>
          <w:p w:rsidR="002A7B1A" w:rsidP="006208AC" w:rsidRDefault="002A7B1A" w14:paraId="72868817" w14:textId="31AD0526">
            <w:pPr>
              <w:ind w:left="57"/>
              <w:rPr>
                <w:ins w:author="Wil Macaulay" w:date="2022-02-22T11:50:00Z" w:id="295"/>
                <w:rFonts w:eastAsia="Times New Roman" w:cs="Arial"/>
                <w:color w:val="000000" w:themeColor="text1"/>
                <w:sz w:val="22"/>
                <w:lang w:val="en-CA"/>
              </w:rPr>
            </w:pPr>
            <w:commentRangeStart w:id="296"/>
            <w:commentRangeStart w:id="297"/>
            <w:ins w:author="Wil Macaulay" w:date="2022-02-22T11:50:00Z" w:id="298">
              <w:r>
                <w:rPr>
                  <w:rFonts w:eastAsia="Times New Roman" w:cs="Arial"/>
                  <w:color w:val="000000" w:themeColor="text1"/>
                  <w:sz w:val="22"/>
                  <w:lang w:val="en-CA"/>
                </w:rPr>
                <w:t>Requirement</w:t>
              </w:r>
            </w:ins>
            <w:commentRangeEnd w:id="296"/>
            <w:r>
              <w:rPr>
                <w:rStyle w:val="CommentReference"/>
              </w:rPr>
              <w:commentReference w:id="296"/>
            </w:r>
            <w:commentRangeEnd w:id="297"/>
            <w:r>
              <w:rPr>
                <w:rStyle w:val="CommentReference"/>
              </w:rPr>
              <w:commentReference w:id="297"/>
            </w:r>
          </w:p>
        </w:tc>
      </w:tr>
      <w:tr w:rsidR="002A7B1A" w:rsidTr="7D663C9C" w14:paraId="17C01D45" w14:textId="77777777">
        <w:trPr>
          <w:trPrChange w:author="Wil Macaulay" w:date="2022-03-09T11:39:00Z" w:id="299">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00">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74F1E28C" w14:textId="77777777">
            <w:pPr>
              <w:ind w:left="0"/>
              <w:rPr>
                <w:rFonts w:eastAsia="Times New Roman" w:cs="Arial"/>
                <w:color w:val="000000" w:themeColor="text1"/>
                <w:sz w:val="22"/>
                <w:lang w:val="en-CA"/>
              </w:rPr>
            </w:pPr>
            <w:r>
              <w:rPr>
                <w:rFonts w:eastAsia="Times New Roman" w:cs="Arial"/>
                <w:color w:val="000000" w:themeColor="text1"/>
                <w:sz w:val="22"/>
                <w:lang w:val="en-CA"/>
              </w:rPr>
              <w:t>R-001</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01">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1F6BAB58" w14:textId="5C710919">
            <w:pPr>
              <w:ind w:left="57"/>
              <w:rPr>
                <w:ins w:author="Wil Macaulay" w:date="2022-02-22T11:30:00Z" w:id="302"/>
                <w:rFonts w:eastAsia="Times New Roman" w:cs="Arial"/>
                <w:color w:val="000000" w:themeColor="text1"/>
                <w:sz w:val="22"/>
                <w:lang w:val="en-CA"/>
              </w:rPr>
            </w:pPr>
            <w:r>
              <w:rPr>
                <w:rFonts w:eastAsia="Times New Roman" w:cs="Arial"/>
                <w:color w:val="000000" w:themeColor="text1"/>
                <w:sz w:val="22"/>
                <w:lang w:val="en-CA"/>
              </w:rPr>
              <w:t>During a communications session the user must be able to choose a minimum of two stimuli “yes” and “no”</w:t>
            </w:r>
            <w:ins w:author="Wil Macaulay" w:date="2022-03-09T11:37:00Z" w:id="303">
              <w:r>
                <w:rPr>
                  <w:rFonts w:eastAsia="Times New Roman" w:cs="Arial"/>
                  <w:color w:val="000000" w:themeColor="text1"/>
                  <w:sz w:val="22"/>
                  <w:lang w:val="en-CA"/>
                </w:rPr>
                <w:t xml:space="preserve"> with their eyes. </w:t>
              </w:r>
            </w:ins>
            <w:del w:author="Wil Macaulay" w:date="2022-03-09T11:37:00Z" w:id="304">
              <w:r w:rsidDel="00A01C87">
                <w:rPr>
                  <w:rFonts w:eastAsia="Times New Roman" w:cs="Arial"/>
                  <w:color w:val="000000" w:themeColor="text1"/>
                  <w:sz w:val="22"/>
                  <w:lang w:val="en-CA"/>
                </w:rPr>
                <w:delText xml:space="preserve">. </w:delText>
              </w:r>
            </w:del>
            <w:r>
              <w:rPr>
                <w:rFonts w:eastAsia="Times New Roman" w:cs="Arial"/>
                <w:color w:val="000000" w:themeColor="text1"/>
                <w:sz w:val="22"/>
                <w:lang w:val="en-CA"/>
              </w:rPr>
              <w:t xml:space="preserve">Additional stimuli up to </w:t>
            </w:r>
            <w:commentRangeStart w:id="305"/>
            <w:r>
              <w:rPr>
                <w:rFonts w:eastAsia="Times New Roman" w:cs="Arial"/>
                <w:color w:val="000000" w:themeColor="text1"/>
                <w:sz w:val="22"/>
                <w:lang w:val="en-CA"/>
              </w:rPr>
              <w:t>6</w:t>
            </w:r>
            <w:commentRangeEnd w:id="305"/>
            <w:r>
              <w:rPr>
                <w:rStyle w:val="CommentReference"/>
              </w:rPr>
              <w:commentReference w:id="305"/>
            </w:r>
            <w:r>
              <w:rPr>
                <w:rFonts w:eastAsia="Times New Roman" w:cs="Arial"/>
                <w:color w:val="000000" w:themeColor="text1"/>
                <w:sz w:val="22"/>
                <w:lang w:val="en-CA"/>
              </w:rPr>
              <w:t xml:space="preserve"> </w:t>
            </w:r>
            <w:ins w:author="Wil Macaulay" w:date="2022-03-04T13:55:00Z" w:id="306">
              <w:r>
                <w:rPr>
                  <w:rFonts w:eastAsia="Times New Roman" w:cs="Arial"/>
                  <w:color w:val="000000" w:themeColor="text1"/>
                  <w:sz w:val="22"/>
                  <w:lang w:val="en-CA"/>
                </w:rPr>
                <w:t xml:space="preserve">in total </w:t>
              </w:r>
            </w:ins>
            <w:r>
              <w:rPr>
                <w:rFonts w:eastAsia="Times New Roman" w:cs="Arial"/>
                <w:color w:val="000000" w:themeColor="text1"/>
                <w:sz w:val="22"/>
                <w:lang w:val="en-CA"/>
              </w:rPr>
              <w:t>are desirable to be introduced over the course of the engagement.</w:t>
            </w:r>
            <w:ins w:author="Wil Macaulay" w:date="2022-02-18T17:16:00Z" w:id="307">
              <w:r>
                <w:rPr>
                  <w:rFonts w:eastAsia="Times New Roman" w:cs="Arial"/>
                  <w:color w:val="000000" w:themeColor="text1"/>
                  <w:sz w:val="22"/>
                  <w:lang w:val="en-CA"/>
                </w:rPr>
                <w:t xml:space="preserve"> </w:t>
              </w:r>
            </w:ins>
            <w:ins w:author="Wil Macaulay" w:date="2022-02-22T11:29:00Z" w:id="308">
              <w:r>
                <w:rPr>
                  <w:rFonts w:eastAsia="Times New Roman" w:cs="Arial"/>
                  <w:color w:val="000000" w:themeColor="text1"/>
                  <w:sz w:val="22"/>
                  <w:lang w:val="en-CA"/>
                </w:rPr>
                <w:t xml:space="preserve"> Candidates for additional stimuli include:</w:t>
              </w:r>
            </w:ins>
          </w:p>
          <w:p w:rsidR="002A7B1A" w:rsidP="0E9F9FBD" w:rsidRDefault="002A7B1A" w14:paraId="0CF6EE23" w14:textId="77777777">
            <w:pPr>
              <w:pStyle w:val="ListParagraph"/>
              <w:numPr>
                <w:ilvl w:val="0"/>
                <w:numId w:val="30"/>
              </w:numPr>
              <w:rPr>
                <w:ins w:author="Wil Macaulay" w:date="2022-02-22T11:30:00Z" w:id="309"/>
                <w:rFonts w:eastAsia="Times New Roman" w:cs="Arial"/>
                <w:color w:val="000000" w:themeColor="text1"/>
                <w:sz w:val="22"/>
                <w:lang w:val="en-CA"/>
              </w:rPr>
            </w:pPr>
            <w:ins w:author="Wil Macaulay" w:date="2022-02-22T11:30:00Z" w:id="310">
              <w:r>
                <w:rPr>
                  <w:rFonts w:eastAsia="Times New Roman" w:cs="Arial"/>
                  <w:color w:val="000000" w:themeColor="text1"/>
                  <w:sz w:val="22"/>
                  <w:lang w:val="en-CA"/>
                </w:rPr>
                <w:t>“ask me a yes or no question”</w:t>
              </w:r>
            </w:ins>
          </w:p>
          <w:p w:rsidRPr="00753335" w:rsidR="002A7B1A" w:rsidRDefault="002A7B1A" w14:paraId="7E8D015A" w14:textId="1F7281FC">
            <w:pPr>
              <w:pStyle w:val="ListParagraph"/>
              <w:numPr>
                <w:ilvl w:val="0"/>
                <w:numId w:val="30"/>
              </w:numPr>
              <w:rPr>
                <w:rFonts w:eastAsia="Times New Roman" w:cs="Arial"/>
                <w:color w:val="000000" w:themeColor="text1"/>
                <w:sz w:val="22"/>
                <w:lang w:val="en-CA"/>
                <w:rPrChange w:author="Wil Macaulay" w:date="2022-02-22T11:30:00Z" w:id="311">
                  <w:rPr>
                    <w:lang w:val="en-CA"/>
                  </w:rPr>
                </w:rPrChange>
              </w:rPr>
              <w:pPrChange w:author="Wil Macaulay" w:date="2022-02-22T11:30:00Z" w:id="312">
                <w:pPr>
                  <w:ind w:left="57"/>
                </w:pPr>
              </w:pPrChange>
            </w:pPr>
            <w:ins w:author="Wil Macaulay" w:date="2022-02-22T11:30:00Z" w:id="313">
              <w:r>
                <w:rPr>
                  <w:rFonts w:eastAsia="Times New Roman" w:cs="Arial"/>
                  <w:color w:val="000000" w:themeColor="text1"/>
                  <w:sz w:val="22"/>
                  <w:lang w:val="en-CA"/>
                </w:rPr>
                <w:t>“I don’t know”</w:t>
              </w:r>
            </w:ins>
          </w:p>
        </w:tc>
      </w:tr>
      <w:tr w:rsidR="002A7B1A" w:rsidTr="7D663C9C" w14:paraId="2CC78211" w14:textId="77777777">
        <w:trPr>
          <w:trPrChange w:author="Wil Macaulay" w:date="2022-03-09T11:39:00Z" w:id="314">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15">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402F9F75" w14:textId="77777777">
            <w:pPr>
              <w:ind w:left="0"/>
              <w:rPr>
                <w:rFonts w:eastAsia="Times New Roman" w:cs="Arial"/>
                <w:color w:val="000000" w:themeColor="text1"/>
                <w:sz w:val="22"/>
                <w:lang w:val="en-CA"/>
              </w:rPr>
            </w:pPr>
            <w:r>
              <w:rPr>
                <w:rFonts w:eastAsia="Times New Roman" w:cs="Arial"/>
                <w:color w:val="000000" w:themeColor="text1"/>
                <w:sz w:val="22"/>
                <w:lang w:val="en-CA"/>
              </w:rPr>
              <w:t>R-002</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16">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7E052F9B" w14:textId="77777777">
            <w:pPr>
              <w:ind w:left="57"/>
              <w:rPr>
                <w:rFonts w:eastAsia="Times New Roman" w:cs="Arial"/>
                <w:color w:val="000000" w:themeColor="text1"/>
                <w:sz w:val="22"/>
                <w:lang w:val="en-CA"/>
              </w:rPr>
            </w:pPr>
            <w:r>
              <w:rPr>
                <w:rFonts w:eastAsia="Times New Roman" w:cs="Arial"/>
                <w:color w:val="000000" w:themeColor="text1"/>
                <w:sz w:val="22"/>
                <w:lang w:val="en-CA"/>
              </w:rPr>
              <w:t>A mechanism (“impedance measurement”) must be provided to assess the quality of the electrical contact per electrode at the start of a communications session.</w:t>
            </w:r>
          </w:p>
        </w:tc>
      </w:tr>
      <w:tr w:rsidR="002A7B1A" w:rsidTr="7D663C9C" w14:paraId="1421BA3E" w14:textId="77777777">
        <w:trPr>
          <w:trPrChange w:author="Wil Macaulay" w:date="2022-03-09T11:39:00Z" w:id="317">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18">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7CD581F7" w14:textId="77777777">
            <w:pPr>
              <w:ind w:left="0"/>
              <w:rPr>
                <w:rFonts w:eastAsia="Times New Roman" w:cs="Arial"/>
                <w:color w:val="000000" w:themeColor="text1"/>
                <w:sz w:val="22"/>
                <w:lang w:val="en-CA"/>
              </w:rPr>
            </w:pPr>
            <w:r>
              <w:rPr>
                <w:rFonts w:eastAsia="Times New Roman" w:cs="Arial"/>
                <w:color w:val="000000" w:themeColor="text1"/>
                <w:sz w:val="22"/>
                <w:lang w:val="en-CA"/>
              </w:rPr>
              <w:t>R-003</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19">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25E7DEFD" w14:textId="77777777">
            <w:pPr>
              <w:ind w:left="57"/>
              <w:rPr>
                <w:rFonts w:eastAsia="Times New Roman" w:cs="Arial"/>
                <w:color w:val="000000" w:themeColor="text1"/>
                <w:sz w:val="22"/>
                <w:lang w:val="en-CA"/>
              </w:rPr>
            </w:pPr>
            <w:r>
              <w:rPr>
                <w:rFonts w:eastAsia="Times New Roman" w:cs="Arial"/>
                <w:color w:val="000000" w:themeColor="text1"/>
                <w:sz w:val="22"/>
                <w:lang w:val="en-CA"/>
              </w:rPr>
              <w:t>A mechanism (“alpha test”) must be provided to assess the positioning of electrodes at the start of a communications session.</w:t>
            </w:r>
          </w:p>
        </w:tc>
      </w:tr>
      <w:tr w:rsidR="002A7B1A" w:rsidTr="7D663C9C" w14:paraId="5EB5AE37" w14:textId="77777777">
        <w:trPr>
          <w:trPrChange w:author="Wil Macaulay" w:date="2022-03-09T11:39:00Z" w:id="320">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21">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6CF29CE2" w14:textId="77777777">
            <w:pPr>
              <w:ind w:left="0"/>
              <w:rPr>
                <w:rFonts w:eastAsia="Times New Roman" w:cs="Arial"/>
                <w:color w:val="000000" w:themeColor="text1"/>
                <w:sz w:val="22"/>
                <w:lang w:val="en-CA"/>
              </w:rPr>
            </w:pPr>
            <w:r>
              <w:rPr>
                <w:rFonts w:eastAsia="Times New Roman" w:cs="Arial"/>
                <w:color w:val="000000" w:themeColor="text1"/>
                <w:sz w:val="22"/>
                <w:lang w:val="en-CA"/>
              </w:rPr>
              <w:t>R-004</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22">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32798B6E" w14:textId="673C4C41">
            <w:pPr>
              <w:ind w:left="57"/>
              <w:rPr>
                <w:rFonts w:eastAsia="Times New Roman" w:cs="Arial"/>
                <w:color w:val="000000" w:themeColor="text1"/>
                <w:sz w:val="22"/>
                <w:lang w:val="en-CA"/>
              </w:rPr>
            </w:pPr>
            <w:r>
              <w:rPr>
                <w:rFonts w:eastAsia="Times New Roman" w:cs="Arial"/>
                <w:color w:val="000000" w:themeColor="text1"/>
                <w:sz w:val="22"/>
                <w:lang w:val="en-CA"/>
              </w:rPr>
              <w:t>A communications session must be able to be restarted by the caregiver without removing the headset</w:t>
            </w:r>
            <w:ins w:author="Wil Macaulay" w:date="2022-04-01T14:03:00Z" w:id="323">
              <w:r w:rsidR="00FA704E">
                <w:rPr>
                  <w:rFonts w:eastAsia="Times New Roman" w:cs="Arial"/>
                  <w:color w:val="000000" w:themeColor="text1"/>
                  <w:sz w:val="22"/>
                  <w:lang w:val="en-CA"/>
                </w:rPr>
                <w:t xml:space="preserve"> from the subject’s head</w:t>
              </w:r>
            </w:ins>
            <w:r>
              <w:rPr>
                <w:rFonts w:eastAsia="Times New Roman" w:cs="Arial"/>
                <w:color w:val="000000" w:themeColor="text1"/>
                <w:sz w:val="22"/>
                <w:lang w:val="en-CA"/>
              </w:rPr>
              <w:t>.</w:t>
            </w:r>
          </w:p>
        </w:tc>
      </w:tr>
      <w:tr w:rsidR="002A7B1A" w:rsidTr="7D663C9C" w14:paraId="2A391224" w14:textId="77777777">
        <w:trPr>
          <w:trPrChange w:author="Wil Macaulay" w:date="2022-03-09T11:39:00Z" w:id="324">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25">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7AE96618" w14:textId="77777777">
            <w:pPr>
              <w:ind w:left="0"/>
              <w:rPr>
                <w:rFonts w:eastAsia="Times New Roman" w:cs="Arial"/>
                <w:color w:val="000000" w:themeColor="text1"/>
                <w:sz w:val="22"/>
                <w:lang w:val="en-CA"/>
              </w:rPr>
            </w:pPr>
            <w:r>
              <w:rPr>
                <w:rFonts w:eastAsia="Times New Roman" w:cs="Arial"/>
                <w:color w:val="000000" w:themeColor="text1"/>
                <w:sz w:val="22"/>
                <w:lang w:val="en-CA"/>
              </w:rPr>
              <w:t>R-005</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26">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66FE990F" w14:textId="3582BA24">
            <w:pPr>
              <w:ind w:left="57"/>
              <w:rPr>
                <w:rFonts w:eastAsia="Times New Roman" w:cs="Arial"/>
                <w:color w:val="000000" w:themeColor="text1"/>
                <w:sz w:val="22"/>
                <w:lang w:val="en-CA"/>
              </w:rPr>
            </w:pPr>
            <w:r>
              <w:rPr>
                <w:rFonts w:eastAsia="Times New Roman" w:cs="Arial"/>
                <w:color w:val="000000" w:themeColor="text1"/>
                <w:sz w:val="22"/>
                <w:lang w:val="en-CA"/>
              </w:rPr>
              <w:t>A communications session must be able to be interrupted by the caregiver without removing the headset</w:t>
            </w:r>
            <w:ins w:author="Wil Macaulay" w:date="2022-04-01T14:03:00Z" w:id="327">
              <w:r w:rsidR="00FA704E">
                <w:rPr>
                  <w:rFonts w:eastAsia="Times New Roman" w:cs="Arial"/>
                  <w:color w:val="000000" w:themeColor="text1"/>
                  <w:sz w:val="22"/>
                  <w:lang w:val="en-CA"/>
                </w:rPr>
                <w:t xml:space="preserve"> from the subject’s head.</w:t>
              </w:r>
            </w:ins>
          </w:p>
        </w:tc>
      </w:tr>
      <w:tr w:rsidR="002A7B1A" w:rsidTr="7D663C9C" w14:paraId="09BABE89" w14:textId="77777777">
        <w:trPr>
          <w:trPrChange w:author="Wil Macaulay" w:date="2022-03-09T11:39:00Z" w:id="328">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29">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6A79BC7A" w14:textId="77777777">
            <w:pPr>
              <w:ind w:left="0"/>
              <w:rPr>
                <w:rFonts w:eastAsia="Times New Roman" w:cs="Arial"/>
                <w:color w:val="000000" w:themeColor="text1"/>
                <w:sz w:val="22"/>
                <w:lang w:val="en-CA"/>
              </w:rPr>
            </w:pPr>
            <w:r>
              <w:rPr>
                <w:rFonts w:eastAsia="Times New Roman" w:cs="Arial"/>
                <w:color w:val="000000" w:themeColor="text1"/>
                <w:sz w:val="22"/>
                <w:lang w:val="en-CA"/>
              </w:rPr>
              <w:t>R-006</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30">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5B408682" w14:textId="77777777">
            <w:pPr>
              <w:ind w:left="57"/>
              <w:rPr>
                <w:rFonts w:eastAsia="Times New Roman" w:cs="Arial"/>
                <w:color w:val="000000" w:themeColor="text1"/>
                <w:sz w:val="22"/>
                <w:lang w:val="en-CA"/>
              </w:rPr>
            </w:pPr>
            <w:r>
              <w:rPr>
                <w:rFonts w:eastAsia="Times New Roman" w:cs="Arial"/>
                <w:color w:val="000000" w:themeColor="text1"/>
                <w:sz w:val="22"/>
                <w:lang w:val="en-CA"/>
              </w:rPr>
              <w:t>The headset firmware must be able to be reset by the caregiver without removing the headset.</w:t>
            </w:r>
          </w:p>
        </w:tc>
      </w:tr>
      <w:tr w:rsidR="002A7B1A" w:rsidTr="7D663C9C" w14:paraId="17440C73" w14:textId="77777777">
        <w:trPr>
          <w:trPrChange w:author="Wil Macaulay" w:date="2022-03-09T11:39:00Z" w:id="331">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32">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5C2C3C4C" w14:textId="77777777">
            <w:pPr>
              <w:ind w:left="0"/>
              <w:rPr>
                <w:rFonts w:eastAsia="Times New Roman" w:cs="Arial"/>
                <w:color w:val="000000" w:themeColor="text1"/>
                <w:sz w:val="22"/>
                <w:lang w:val="en-CA"/>
              </w:rPr>
            </w:pPr>
            <w:r>
              <w:rPr>
                <w:rFonts w:eastAsia="Times New Roman" w:cs="Arial"/>
                <w:color w:val="000000" w:themeColor="text1"/>
                <w:sz w:val="22"/>
                <w:lang w:val="en-CA"/>
              </w:rPr>
              <w:t xml:space="preserve">R-007 </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33">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28122819" w14:textId="77777777">
            <w:pPr>
              <w:ind w:left="57"/>
              <w:rPr>
                <w:rFonts w:eastAsia="Times New Roman" w:cs="Arial"/>
                <w:color w:val="000000" w:themeColor="text1"/>
                <w:sz w:val="22"/>
                <w:lang w:val="en-CA"/>
              </w:rPr>
            </w:pPr>
            <w:r>
              <w:rPr>
                <w:rFonts w:eastAsia="Times New Roman" w:cs="Arial"/>
                <w:color w:val="000000" w:themeColor="text1"/>
                <w:sz w:val="22"/>
                <w:lang w:val="en-CA"/>
              </w:rPr>
              <w:t>The impedance measurement must be able to be initiated by the caregiver without removing the headset.</w:t>
            </w:r>
          </w:p>
        </w:tc>
      </w:tr>
      <w:tr w:rsidR="002A7B1A" w:rsidTr="7D663C9C" w14:paraId="6E2963A6" w14:textId="77777777">
        <w:trPr>
          <w:trPrChange w:author="Wil Macaulay" w:date="2022-03-09T11:39:00Z" w:id="334">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35">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289E65C8" w14:textId="77777777">
            <w:pPr>
              <w:ind w:left="0"/>
              <w:rPr>
                <w:rFonts w:eastAsia="Times New Roman" w:cs="Arial"/>
                <w:color w:val="000000" w:themeColor="text1"/>
                <w:sz w:val="22"/>
                <w:lang w:val="en-CA"/>
              </w:rPr>
            </w:pPr>
            <w:r>
              <w:rPr>
                <w:rFonts w:eastAsia="Times New Roman" w:cs="Arial"/>
                <w:color w:val="000000" w:themeColor="text1"/>
                <w:sz w:val="22"/>
                <w:lang w:val="en-CA"/>
              </w:rPr>
              <w:t>R-008</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36">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5FB36081" w14:textId="77777777">
            <w:pPr>
              <w:ind w:left="57"/>
              <w:rPr>
                <w:rFonts w:eastAsia="Times New Roman" w:cs="Arial"/>
                <w:color w:val="000000" w:themeColor="text1"/>
                <w:sz w:val="22"/>
                <w:lang w:val="en-CA"/>
              </w:rPr>
            </w:pPr>
            <w:r>
              <w:rPr>
                <w:rFonts w:eastAsia="Times New Roman" w:cs="Arial"/>
                <w:color w:val="000000" w:themeColor="text1"/>
                <w:sz w:val="22"/>
                <w:lang w:val="en-CA"/>
              </w:rPr>
              <w:t>The alpha measurement must be able to be initiated by the caregiver without removing the headset.</w:t>
            </w:r>
          </w:p>
        </w:tc>
      </w:tr>
      <w:tr w:rsidR="002A7B1A" w:rsidTr="7D663C9C" w14:paraId="7B4831CB" w14:textId="77777777">
        <w:trPr>
          <w:trPrChange w:author="Wil Macaulay" w:date="2022-03-09T11:39:00Z" w:id="337">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38">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44E0B68A" w14:textId="77777777">
            <w:pPr>
              <w:ind w:left="0"/>
              <w:rPr>
                <w:rFonts w:eastAsia="Times New Roman" w:cs="Arial"/>
                <w:color w:val="000000" w:themeColor="text1"/>
                <w:sz w:val="22"/>
                <w:lang w:val="en-CA"/>
              </w:rPr>
            </w:pPr>
            <w:r>
              <w:rPr>
                <w:rFonts w:eastAsia="Times New Roman" w:cs="Arial"/>
                <w:color w:val="000000" w:themeColor="text1"/>
                <w:sz w:val="22"/>
                <w:lang w:val="en-CA"/>
              </w:rPr>
              <w:t>R-009</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39">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7BC7A0E0" w14:textId="77777777">
            <w:pPr>
              <w:ind w:left="57"/>
              <w:rPr>
                <w:rFonts w:eastAsia="Times New Roman" w:cs="Arial"/>
                <w:color w:val="000000" w:themeColor="text1"/>
                <w:sz w:val="22"/>
                <w:lang w:val="en-CA"/>
              </w:rPr>
            </w:pPr>
            <w:r>
              <w:rPr>
                <w:rFonts w:eastAsia="Times New Roman" w:cs="Arial"/>
                <w:color w:val="000000" w:themeColor="text1"/>
                <w:sz w:val="22"/>
                <w:lang w:val="en-CA"/>
              </w:rPr>
              <w:t>The appearance of the stimuli on the monitor must be adjustable by the caregiver in the following attributes:</w:t>
            </w:r>
          </w:p>
          <w:p w:rsidR="002A7B1A" w:rsidP="006208AC" w:rsidRDefault="002A7B1A" w14:paraId="34739BED" w14:textId="77777777">
            <w:pPr>
              <w:pStyle w:val="ListParagraph"/>
              <w:numPr>
                <w:ilvl w:val="0"/>
                <w:numId w:val="30"/>
              </w:numPr>
              <w:rPr>
                <w:rFonts w:eastAsia="Times New Roman" w:cs="Arial"/>
                <w:color w:val="000000" w:themeColor="text1"/>
                <w:sz w:val="22"/>
                <w:lang w:val="en-CA"/>
              </w:rPr>
            </w:pPr>
            <w:r>
              <w:rPr>
                <w:rFonts w:eastAsia="Times New Roman" w:cs="Arial"/>
                <w:color w:val="000000" w:themeColor="text1"/>
                <w:sz w:val="22"/>
                <w:lang w:val="en-CA"/>
              </w:rPr>
              <w:t>Size</w:t>
            </w:r>
          </w:p>
          <w:p w:rsidR="002A7B1A" w:rsidP="006208AC" w:rsidRDefault="002A7B1A" w14:paraId="523191F6" w14:textId="77777777">
            <w:pPr>
              <w:pStyle w:val="ListParagraph"/>
              <w:numPr>
                <w:ilvl w:val="0"/>
                <w:numId w:val="30"/>
              </w:numPr>
              <w:rPr>
                <w:rFonts w:eastAsia="Times New Roman" w:cs="Arial"/>
                <w:color w:val="000000" w:themeColor="text1"/>
                <w:sz w:val="22"/>
                <w:lang w:val="en-CA"/>
              </w:rPr>
            </w:pPr>
            <w:r>
              <w:rPr>
                <w:rFonts w:eastAsia="Times New Roman" w:cs="Arial"/>
                <w:color w:val="000000" w:themeColor="text1"/>
                <w:sz w:val="22"/>
                <w:lang w:val="en-CA"/>
              </w:rPr>
              <w:t>Font size</w:t>
            </w:r>
          </w:p>
          <w:p w:rsidR="002A7B1A" w:rsidP="006208AC" w:rsidRDefault="002A7B1A" w14:paraId="52B9736A" w14:textId="77777777">
            <w:pPr>
              <w:pStyle w:val="ListParagraph"/>
              <w:numPr>
                <w:ilvl w:val="0"/>
                <w:numId w:val="30"/>
              </w:numPr>
              <w:rPr>
                <w:rFonts w:eastAsia="Times New Roman" w:cs="Arial"/>
                <w:color w:val="000000" w:themeColor="text1"/>
                <w:sz w:val="22"/>
                <w:lang w:val="en-CA"/>
              </w:rPr>
            </w:pPr>
            <w:r>
              <w:rPr>
                <w:rFonts w:eastAsia="Times New Roman" w:cs="Arial"/>
                <w:color w:val="000000" w:themeColor="text1"/>
                <w:sz w:val="22"/>
                <w:lang w:val="en-CA"/>
              </w:rPr>
              <w:t>Position/spacing on the monitor</w:t>
            </w:r>
          </w:p>
          <w:p w:rsidRPr="00C267C0" w:rsidR="002A7B1A" w:rsidP="1D70376A" w:rsidRDefault="002A7B1A" w14:paraId="6E9C4CF5" w14:textId="72239813">
            <w:pPr>
              <w:pStyle w:val="ListParagraph"/>
              <w:numPr>
                <w:ilvl w:val="0"/>
                <w:numId w:val="30"/>
              </w:numPr>
              <w:rPr>
                <w:rFonts w:eastAsia="Times New Roman" w:cs="Arial"/>
                <w:color w:val="000000" w:themeColor="text1"/>
                <w:sz w:val="22"/>
                <w:szCs w:val="22"/>
                <w:lang w:val="en-CA"/>
              </w:rPr>
            </w:pPr>
            <w:r>
              <w:rPr>
                <w:rFonts w:eastAsia="Times New Roman" w:cs="Arial"/>
                <w:color w:val="000000" w:themeColor="text1"/>
                <w:sz w:val="22"/>
                <w:lang w:val="en-CA"/>
              </w:rPr>
              <w:t>Brightness of flashing</w:t>
            </w:r>
          </w:p>
          <w:p w:rsidR="002A7B1A" w:rsidP="006208AC" w:rsidRDefault="002A7B1A" w14:paraId="178090DE" w14:textId="77777777">
            <w:pPr>
              <w:pStyle w:val="ListParagraph"/>
              <w:numPr>
                <w:ilvl w:val="0"/>
                <w:numId w:val="30"/>
              </w:numPr>
              <w:rPr>
                <w:ins w:author="Wil Macaulay" w:date="2022-02-22T11:44:00Z" w:id="340"/>
                <w:rFonts w:eastAsia="Times New Roman" w:cs="Arial"/>
                <w:color w:val="000000" w:themeColor="text1"/>
                <w:sz w:val="22"/>
                <w:szCs w:val="22"/>
                <w:lang w:val="en-CA"/>
              </w:rPr>
            </w:pPr>
            <w:r w:rsidRPr="2E651A12">
              <w:rPr>
                <w:rFonts w:eastAsia="Times New Roman" w:cs="Arial"/>
                <w:color w:val="000000" w:themeColor="text1"/>
                <w:sz w:val="22"/>
                <w:szCs w:val="22"/>
                <w:lang w:val="en-CA"/>
              </w:rPr>
              <w:lastRenderedPageBreak/>
              <w:t>Text* (Yes and No are fixed; all others presented are editable)</w:t>
            </w:r>
          </w:p>
          <w:p w:rsidRPr="004A0065" w:rsidR="002A7B1A" w:rsidRDefault="002A7B1A" w14:paraId="2F8D9CAD" w14:textId="728A7E15">
            <w:pPr>
              <w:ind w:left="0"/>
              <w:rPr>
                <w:rFonts w:eastAsia="Times New Roman" w:cs="Arial"/>
                <w:color w:val="000000" w:themeColor="text1"/>
                <w:sz w:val="22"/>
                <w:lang w:val="en-CA"/>
                <w:rPrChange w:author="Wil Macaulay" w:date="2022-02-22T11:44:00Z" w:id="341">
                  <w:rPr>
                    <w:lang w:val="en-CA"/>
                  </w:rPr>
                </w:rPrChange>
              </w:rPr>
              <w:pPrChange w:author="Wil Macaulay" w:date="2022-02-22T11:44:00Z" w:id="342">
                <w:pPr>
                  <w:pStyle w:val="ListParagraph"/>
                  <w:numPr>
                    <w:numId w:val="30"/>
                  </w:numPr>
                  <w:ind w:left="1440" w:hanging="360"/>
                </w:pPr>
              </w:pPrChange>
            </w:pPr>
            <w:ins w:author="Wil Macaulay" w:date="2022-02-22T11:45:00Z" w:id="343">
              <w:r w:rsidRPr="5DB0E84F">
                <w:rPr>
                  <w:rFonts w:eastAsia="Times New Roman" w:cs="Arial"/>
                  <w:color w:val="000000" w:themeColor="text1"/>
                  <w:sz w:val="22"/>
                  <w:lang w:val="en-CA"/>
                </w:rPr>
                <w:t xml:space="preserve">NOTE: depending on the patient’s level of ocular control, it may be useful to present a horizontally </w:t>
              </w:r>
            </w:ins>
            <w:ins w:author="Wil Macaulay" w:date="2022-04-01T14:04:00Z" w:id="344">
              <w:r w:rsidRPr="5DB0E84F" w:rsidR="00FA704E">
                <w:rPr>
                  <w:rFonts w:eastAsia="Times New Roman" w:cs="Arial"/>
                  <w:color w:val="000000" w:themeColor="text1"/>
                  <w:sz w:val="22"/>
                  <w:lang w:val="en-CA"/>
                </w:rPr>
                <w:t>laid out</w:t>
              </w:r>
            </w:ins>
            <w:ins w:author="Wil Macaulay" w:date="2022-02-22T11:45:00Z" w:id="345">
              <w:r w:rsidRPr="5DB0E84F">
                <w:rPr>
                  <w:rFonts w:eastAsia="Times New Roman" w:cs="Arial"/>
                  <w:color w:val="000000" w:themeColor="text1"/>
                  <w:sz w:val="22"/>
                  <w:lang w:val="en-CA"/>
                </w:rPr>
                <w:t xml:space="preserve"> </w:t>
              </w:r>
            </w:ins>
            <w:ins w:author="Wil Macaulay" w:date="2022-02-22T11:46:00Z" w:id="346">
              <w:r w:rsidRPr="5DB0E84F">
                <w:rPr>
                  <w:rFonts w:eastAsia="Times New Roman" w:cs="Arial"/>
                  <w:color w:val="000000" w:themeColor="text1"/>
                  <w:sz w:val="22"/>
                  <w:lang w:val="en-CA"/>
                </w:rPr>
                <w:t>set of stimuli.</w:t>
              </w:r>
            </w:ins>
          </w:p>
        </w:tc>
      </w:tr>
      <w:tr w:rsidR="002A7B1A" w:rsidTr="7D663C9C" w14:paraId="528CB3ED" w14:textId="77777777">
        <w:trPr>
          <w:trPrChange w:author="Wil Macaulay" w:date="2022-03-09T11:39:00Z" w:id="347">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48">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1BAB38E0" w14:textId="77777777">
            <w:pPr>
              <w:ind w:left="0"/>
              <w:rPr>
                <w:rFonts w:eastAsia="Times New Roman" w:cs="Arial"/>
                <w:color w:val="000000" w:themeColor="text1"/>
                <w:sz w:val="22"/>
                <w:lang w:val="en-CA"/>
              </w:rPr>
            </w:pPr>
            <w:r>
              <w:rPr>
                <w:rFonts w:eastAsia="Times New Roman" w:cs="Arial"/>
                <w:color w:val="000000" w:themeColor="text1"/>
                <w:sz w:val="22"/>
                <w:lang w:val="en-CA"/>
              </w:rPr>
              <w:lastRenderedPageBreak/>
              <w:t>R-010</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49">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12B1B43B" w14:textId="77777777">
            <w:pPr>
              <w:ind w:left="57"/>
              <w:rPr>
                <w:rFonts w:eastAsia="Times New Roman" w:cs="Arial"/>
                <w:color w:val="000000" w:themeColor="text1"/>
                <w:sz w:val="22"/>
                <w:lang w:val="en-CA"/>
              </w:rPr>
            </w:pPr>
            <w:r>
              <w:rPr>
                <w:rFonts w:eastAsia="Times New Roman" w:cs="Arial"/>
                <w:color w:val="000000" w:themeColor="text1"/>
                <w:sz w:val="22"/>
                <w:lang w:val="en-CA"/>
              </w:rPr>
              <w:t>Changes to appearance must be persistent across application/system restart.</w:t>
            </w:r>
          </w:p>
        </w:tc>
      </w:tr>
      <w:tr w:rsidR="002A7B1A" w:rsidTr="7D663C9C" w14:paraId="052B899A" w14:textId="77777777">
        <w:trPr>
          <w:trPrChange w:author="Wil Macaulay" w:date="2022-03-09T11:39:00Z" w:id="350">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51">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7ADF5B1E" w14:textId="77777777">
            <w:pPr>
              <w:ind w:left="0"/>
              <w:rPr>
                <w:rFonts w:eastAsia="Times New Roman" w:cs="Arial"/>
                <w:color w:val="000000" w:themeColor="text1"/>
                <w:sz w:val="22"/>
                <w:lang w:val="en-CA"/>
              </w:rPr>
            </w:pPr>
            <w:r>
              <w:rPr>
                <w:rFonts w:eastAsia="Times New Roman" w:cs="Arial"/>
                <w:color w:val="000000" w:themeColor="text1"/>
                <w:sz w:val="22"/>
                <w:lang w:val="en-CA"/>
              </w:rPr>
              <w:t>R-011</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52">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65B78DCD" w14:textId="77777777">
            <w:pPr>
              <w:ind w:left="57"/>
              <w:rPr>
                <w:rFonts w:eastAsia="Times New Roman" w:cs="Arial"/>
                <w:color w:val="000000" w:themeColor="text1"/>
                <w:sz w:val="22"/>
                <w:lang w:val="en-CA"/>
              </w:rPr>
            </w:pPr>
            <w:r>
              <w:rPr>
                <w:rFonts w:eastAsia="Times New Roman" w:cs="Arial"/>
                <w:color w:val="000000" w:themeColor="text1"/>
                <w:sz w:val="22"/>
                <w:lang w:val="en-CA"/>
              </w:rPr>
              <w:t>There must be a way for the caregiver to reset appearance to defaults.</w:t>
            </w:r>
          </w:p>
        </w:tc>
      </w:tr>
      <w:tr w:rsidR="002A7B1A" w:rsidTr="7D663C9C" w14:paraId="25CA4B13" w14:textId="77777777">
        <w:trPr>
          <w:trPrChange w:author="Wil Macaulay" w:date="2022-03-09T11:39:00Z" w:id="353">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54">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724A7B2F" w14:textId="77777777">
            <w:pPr>
              <w:ind w:left="0"/>
              <w:rPr>
                <w:rFonts w:eastAsia="Times New Roman" w:cs="Arial"/>
                <w:color w:val="000000" w:themeColor="text1"/>
                <w:sz w:val="22"/>
                <w:lang w:val="en-CA"/>
              </w:rPr>
            </w:pPr>
            <w:r>
              <w:rPr>
                <w:rFonts w:eastAsia="Times New Roman" w:cs="Arial"/>
                <w:color w:val="000000" w:themeColor="text1"/>
                <w:sz w:val="22"/>
                <w:lang w:val="en-CA"/>
              </w:rPr>
              <w:t>R-012</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55">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2E64BAA7" w14:textId="5133CFCD">
            <w:pPr>
              <w:ind w:left="57"/>
              <w:rPr>
                <w:rFonts w:eastAsia="Times New Roman" w:cs="Arial"/>
                <w:color w:val="000000" w:themeColor="text1"/>
                <w:sz w:val="22"/>
                <w:lang w:val="en-CA"/>
              </w:rPr>
            </w:pPr>
            <w:r>
              <w:rPr>
                <w:rFonts w:eastAsia="Times New Roman" w:cs="Arial"/>
                <w:color w:val="000000" w:themeColor="text1"/>
                <w:sz w:val="22"/>
                <w:lang w:val="en-CA"/>
              </w:rPr>
              <w:t xml:space="preserve">Appearance on the </w:t>
            </w:r>
            <w:del w:author="Wil Macaulay" w:date="2022-03-04T13:56:00Z" w:id="356">
              <w:r w:rsidDel="00A40486">
                <w:rPr>
                  <w:rFonts w:eastAsia="Times New Roman" w:cs="Arial"/>
                  <w:color w:val="000000" w:themeColor="text1"/>
                  <w:sz w:val="22"/>
                  <w:lang w:val="en-CA"/>
                </w:rPr>
                <w:delText xml:space="preserve">external </w:delText>
              </w:r>
            </w:del>
            <w:ins w:author="Wil Macaulay" w:date="2022-03-04T13:56:00Z" w:id="357">
              <w:r>
                <w:rPr>
                  <w:rFonts w:eastAsia="Times New Roman" w:cs="Arial"/>
                  <w:color w:val="000000" w:themeColor="text1"/>
                  <w:sz w:val="22"/>
                  <w:lang w:val="en-CA"/>
                </w:rPr>
                <w:t xml:space="preserve">caregivers </w:t>
              </w:r>
            </w:ins>
            <w:r>
              <w:rPr>
                <w:rFonts w:eastAsia="Times New Roman" w:cs="Arial"/>
                <w:color w:val="000000" w:themeColor="text1"/>
                <w:sz w:val="22"/>
                <w:lang w:val="en-CA"/>
              </w:rPr>
              <w:t xml:space="preserve">monitor must </w:t>
            </w:r>
            <w:del w:author="Wil Macaulay" w:date="2022-03-04T13:56:00Z" w:id="358">
              <w:r w:rsidDel="00A40486">
                <w:rPr>
                  <w:rFonts w:eastAsia="Times New Roman" w:cs="Arial"/>
                  <w:color w:val="000000" w:themeColor="text1"/>
                  <w:sz w:val="22"/>
                  <w:lang w:val="en-CA"/>
                </w:rPr>
                <w:delText xml:space="preserve">mirror </w:delText>
              </w:r>
            </w:del>
            <w:ins w:author="Wil Macaulay" w:date="2022-03-04T13:56:00Z" w:id="359">
              <w:r>
                <w:rPr>
                  <w:rFonts w:eastAsia="Times New Roman" w:cs="Arial"/>
                  <w:color w:val="000000" w:themeColor="text1"/>
                  <w:sz w:val="22"/>
                  <w:lang w:val="en-CA"/>
                </w:rPr>
                <w:t xml:space="preserve">reflect </w:t>
              </w:r>
            </w:ins>
            <w:r>
              <w:rPr>
                <w:rFonts w:eastAsia="Times New Roman" w:cs="Arial"/>
                <w:color w:val="000000" w:themeColor="text1"/>
                <w:sz w:val="22"/>
                <w:lang w:val="en-CA"/>
              </w:rPr>
              <w:t xml:space="preserve">the </w:t>
            </w:r>
            <w:ins w:author="Wil Macaulay" w:date="2022-03-04T13:56:00Z" w:id="360">
              <w:r>
                <w:rPr>
                  <w:rFonts w:eastAsia="Times New Roman" w:cs="Arial"/>
                  <w:color w:val="000000" w:themeColor="text1"/>
                  <w:sz w:val="22"/>
                  <w:lang w:val="en-CA"/>
                </w:rPr>
                <w:t xml:space="preserve">state of the </w:t>
              </w:r>
            </w:ins>
            <w:ins w:author="Wil Macaulay" w:date="2022-03-04T13:57:00Z" w:id="361">
              <w:r>
                <w:rPr>
                  <w:rFonts w:eastAsia="Times New Roman" w:cs="Arial"/>
                  <w:color w:val="000000" w:themeColor="text1"/>
                  <w:sz w:val="22"/>
                  <w:lang w:val="en-CA"/>
                </w:rPr>
                <w:t xml:space="preserve">BCI </w:t>
              </w:r>
            </w:ins>
            <w:ins w:author="Wil Macaulay" w:date="2022-03-04T13:56:00Z" w:id="362">
              <w:r>
                <w:rPr>
                  <w:rFonts w:eastAsia="Times New Roman" w:cs="Arial"/>
                  <w:color w:val="000000" w:themeColor="text1"/>
                  <w:sz w:val="22"/>
                  <w:lang w:val="en-CA"/>
                </w:rPr>
                <w:t>user’s</w:t>
              </w:r>
            </w:ins>
            <w:del w:author="Wil Macaulay" w:date="2022-03-04T13:56:00Z" w:id="363">
              <w:r w:rsidDel="00A40486">
                <w:rPr>
                  <w:rFonts w:eastAsia="Times New Roman" w:cs="Arial"/>
                  <w:color w:val="000000" w:themeColor="text1"/>
                  <w:sz w:val="22"/>
                  <w:lang w:val="en-CA"/>
                </w:rPr>
                <w:delText>internal</w:delText>
              </w:r>
            </w:del>
            <w:r>
              <w:rPr>
                <w:rFonts w:eastAsia="Times New Roman" w:cs="Arial"/>
                <w:color w:val="000000" w:themeColor="text1"/>
                <w:sz w:val="22"/>
                <w:lang w:val="en-CA"/>
              </w:rPr>
              <w:t xml:space="preserve"> monitor.</w:t>
            </w:r>
            <w:commentRangeStart w:id="364"/>
            <w:commentRangeEnd w:id="364"/>
            <w:r>
              <w:rPr>
                <w:rStyle w:val="CommentReference"/>
              </w:rPr>
              <w:commentReference w:id="364"/>
            </w:r>
            <w:ins w:author="Wil Macaulay" w:date="2022-03-04T13:56:00Z" w:id="365">
              <w:r>
                <w:rPr>
                  <w:rFonts w:eastAsia="Times New Roman" w:cs="Arial"/>
                  <w:color w:val="000000" w:themeColor="text1"/>
                  <w:sz w:val="22"/>
                  <w:lang w:val="en-CA"/>
                </w:rPr>
                <w:t xml:space="preserve"> UI elements that</w:t>
              </w:r>
            </w:ins>
            <w:ins w:author="Wil Macaulay" w:date="2022-03-04T13:57:00Z" w:id="366">
              <w:r>
                <w:rPr>
                  <w:rFonts w:eastAsia="Times New Roman" w:cs="Arial"/>
                  <w:color w:val="000000" w:themeColor="text1"/>
                  <w:sz w:val="22"/>
                  <w:lang w:val="en-CA"/>
                </w:rPr>
                <w:t xml:space="preserve"> are not interactive to the BCI user must not be show</w:t>
              </w:r>
            </w:ins>
            <w:ins w:author="Wil Macaulay" w:date="2022-03-04T13:58:00Z" w:id="367">
              <w:r>
                <w:rPr>
                  <w:rFonts w:eastAsia="Times New Roman" w:cs="Arial"/>
                  <w:color w:val="000000" w:themeColor="text1"/>
                  <w:sz w:val="22"/>
                  <w:lang w:val="en-CA"/>
                </w:rPr>
                <w:t>n on the BCI user’s monitor.</w:t>
              </w:r>
            </w:ins>
          </w:p>
        </w:tc>
      </w:tr>
      <w:tr w:rsidR="002A7B1A" w:rsidTr="7D663C9C" w14:paraId="4D4DA9F3" w14:textId="77777777">
        <w:trPr>
          <w:trPrChange w:author="Wil Macaulay" w:date="2022-03-09T11:39:00Z" w:id="368">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69">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5CAEE800" w14:textId="77777777">
            <w:pPr>
              <w:ind w:left="0"/>
              <w:rPr>
                <w:rFonts w:eastAsia="Times New Roman" w:cs="Arial"/>
                <w:color w:val="000000" w:themeColor="text1"/>
                <w:sz w:val="22"/>
                <w:lang w:val="en-CA"/>
              </w:rPr>
            </w:pPr>
            <w:r>
              <w:rPr>
                <w:rFonts w:eastAsia="Times New Roman" w:cs="Arial"/>
                <w:color w:val="000000" w:themeColor="text1"/>
                <w:sz w:val="22"/>
                <w:lang w:val="en-CA"/>
              </w:rPr>
              <w:t>R-013</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70">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3D072882" w14:textId="77777777">
            <w:pPr>
              <w:ind w:left="57"/>
              <w:rPr>
                <w:rFonts w:eastAsia="Times New Roman" w:cs="Arial"/>
                <w:color w:val="000000" w:themeColor="text1"/>
                <w:sz w:val="22"/>
                <w:lang w:val="en-CA"/>
              </w:rPr>
            </w:pPr>
            <w:r>
              <w:rPr>
                <w:rFonts w:eastAsia="Times New Roman" w:cs="Arial"/>
                <w:color w:val="000000" w:themeColor="text1"/>
                <w:sz w:val="22"/>
                <w:lang w:val="en-CA"/>
              </w:rPr>
              <w:t>Auto-dimming/auto-shutoff must be disabled while the application is running.</w:t>
            </w:r>
          </w:p>
        </w:tc>
      </w:tr>
      <w:tr w:rsidR="002A7B1A" w:rsidTr="7D663C9C" w14:paraId="1FEDD411" w14:textId="77777777">
        <w:trPr>
          <w:trPrChange w:author="Wil Macaulay" w:date="2022-03-09T11:39:00Z" w:id="371">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72">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377DBED9" w14:textId="77777777">
            <w:pPr>
              <w:ind w:left="0"/>
              <w:rPr>
                <w:rFonts w:eastAsia="Times New Roman" w:cs="Arial"/>
                <w:color w:val="000000" w:themeColor="text1"/>
                <w:sz w:val="22"/>
                <w:lang w:val="en-CA"/>
              </w:rPr>
            </w:pPr>
            <w:r>
              <w:rPr>
                <w:rFonts w:eastAsia="Times New Roman" w:cs="Arial"/>
                <w:color w:val="000000" w:themeColor="text1"/>
                <w:sz w:val="22"/>
                <w:lang w:val="en-CA"/>
              </w:rPr>
              <w:t>R-014</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73">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6E0F5010" w14:textId="77777777">
            <w:pPr>
              <w:ind w:left="57"/>
              <w:rPr>
                <w:rFonts w:eastAsia="Times New Roman" w:cs="Arial"/>
                <w:color w:val="000000" w:themeColor="text1"/>
                <w:sz w:val="22"/>
                <w:lang w:val="en-CA"/>
              </w:rPr>
            </w:pPr>
            <w:r>
              <w:rPr>
                <w:rFonts w:eastAsia="Times New Roman" w:cs="Arial"/>
                <w:color w:val="000000" w:themeColor="text1"/>
                <w:sz w:val="22"/>
                <w:lang w:val="en-CA"/>
              </w:rPr>
              <w:t>The caregiver must be able to quickly start the application on system restart.</w:t>
            </w:r>
          </w:p>
        </w:tc>
      </w:tr>
      <w:tr w:rsidR="002A7B1A" w:rsidTr="7D663C9C" w14:paraId="19D220EF" w14:textId="77777777">
        <w:trPr>
          <w:trPrChange w:author="Wil Macaulay" w:date="2022-03-09T11:39:00Z" w:id="374">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75">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01ED4B13" w14:textId="77777777">
            <w:pPr>
              <w:ind w:left="0"/>
              <w:rPr>
                <w:rFonts w:eastAsia="Times New Roman" w:cs="Arial"/>
                <w:color w:val="000000" w:themeColor="text1"/>
                <w:sz w:val="22"/>
                <w:lang w:val="en-CA"/>
              </w:rPr>
            </w:pPr>
            <w:r>
              <w:rPr>
                <w:rFonts w:eastAsia="Times New Roman" w:cs="Arial"/>
                <w:color w:val="000000" w:themeColor="text1"/>
                <w:sz w:val="22"/>
                <w:lang w:val="en-CA"/>
              </w:rPr>
              <w:t>R-015</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76">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0765C28A" w14:textId="4EC21D07">
            <w:pPr>
              <w:ind w:left="57"/>
              <w:rPr>
                <w:rFonts w:eastAsia="Times New Roman" w:cs="Arial"/>
                <w:color w:val="000000" w:themeColor="text1"/>
                <w:sz w:val="22"/>
                <w:lang w:val="en-CA"/>
              </w:rPr>
            </w:pPr>
            <w:ins w:author="Wil Macaulay" w:date="2022-02-22T11:54:00Z" w:id="377">
              <w:r>
                <w:rPr>
                  <w:rFonts w:eastAsia="Times New Roman" w:cs="Arial"/>
                  <w:color w:val="000000" w:themeColor="text1"/>
                  <w:sz w:val="22"/>
                  <w:lang w:val="en-CA"/>
                </w:rPr>
                <w:t xml:space="preserve">It must be possible to use the BCI application without </w:t>
              </w:r>
            </w:ins>
            <w:r>
              <w:rPr>
                <w:rFonts w:eastAsia="Times New Roman" w:cs="Arial"/>
                <w:color w:val="000000" w:themeColor="text1"/>
                <w:sz w:val="22"/>
                <w:lang w:val="en-CA"/>
              </w:rPr>
              <w:t>Internet connectivity</w:t>
            </w:r>
            <w:ins w:author="Wil Macaulay" w:date="2022-02-22T11:54:00Z" w:id="378">
              <w:r>
                <w:rPr>
                  <w:rFonts w:eastAsia="Times New Roman" w:cs="Arial"/>
                  <w:color w:val="000000" w:themeColor="text1"/>
                  <w:sz w:val="22"/>
                  <w:lang w:val="en-CA"/>
                </w:rPr>
                <w:t>.</w:t>
              </w:r>
            </w:ins>
            <w:del w:author="Wil Macaulay" w:date="2022-02-22T11:54:00Z" w:id="379">
              <w:r w:rsidDel="00311FB6">
                <w:rPr>
                  <w:rFonts w:eastAsia="Times New Roman" w:cs="Arial"/>
                  <w:color w:val="000000" w:themeColor="text1"/>
                  <w:sz w:val="22"/>
                  <w:lang w:val="en-CA"/>
                </w:rPr>
                <w:delText xml:space="preserve"> must not be required for the BCI application.</w:delText>
              </w:r>
            </w:del>
          </w:p>
        </w:tc>
      </w:tr>
      <w:tr w:rsidR="002A7B1A" w:rsidTr="7D663C9C" w14:paraId="74A8AFD9" w14:textId="77777777">
        <w:trPr>
          <w:trPrChange w:author="Wil Macaulay" w:date="2022-03-09T11:39:00Z" w:id="380">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381">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2D4620DB" w14:textId="77777777">
            <w:pPr>
              <w:ind w:left="0"/>
              <w:rPr>
                <w:rFonts w:eastAsia="Times New Roman" w:cs="Arial"/>
                <w:color w:val="000000" w:themeColor="text1"/>
                <w:sz w:val="22"/>
                <w:lang w:val="en-CA"/>
              </w:rPr>
            </w:pPr>
            <w:r>
              <w:rPr>
                <w:rFonts w:eastAsia="Times New Roman" w:cs="Arial"/>
                <w:color w:val="000000" w:themeColor="text1"/>
                <w:sz w:val="22"/>
                <w:lang w:val="en-CA"/>
              </w:rPr>
              <w:t>R-016</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382">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5B8394B7" w14:textId="77777777">
            <w:pPr>
              <w:ind w:left="57"/>
              <w:rPr>
                <w:ins w:author="Wil Macaulay" w:date="2022-02-22T11:56:00Z" w:id="383"/>
                <w:rFonts w:eastAsia="Times New Roman" w:cs="Arial"/>
                <w:color w:val="000000" w:themeColor="text1"/>
                <w:sz w:val="22"/>
                <w:lang w:val="en-CA"/>
              </w:rPr>
            </w:pPr>
            <w:r>
              <w:rPr>
                <w:rFonts w:eastAsia="Times New Roman" w:cs="Arial"/>
                <w:color w:val="000000" w:themeColor="text1"/>
                <w:sz w:val="22"/>
                <w:lang w:val="en-CA"/>
              </w:rPr>
              <w:t xml:space="preserve">Documentation </w:t>
            </w:r>
            <w:del w:author="Wil Macaulay" w:date="2022-02-22T11:55:00Z" w:id="384">
              <w:r w:rsidDel="00720529">
                <w:rPr>
                  <w:rFonts w:eastAsia="Times New Roman" w:cs="Arial"/>
                  <w:color w:val="000000" w:themeColor="text1"/>
                  <w:sz w:val="22"/>
                  <w:lang w:val="en-CA"/>
                </w:rPr>
                <w:delText xml:space="preserve">including </w:delText>
              </w:r>
            </w:del>
            <w:ins w:author="Wil Macaulay" w:date="2022-02-22T11:55:00Z" w:id="385">
              <w:r>
                <w:rPr>
                  <w:rFonts w:eastAsia="Times New Roman" w:cs="Arial"/>
                  <w:color w:val="000000" w:themeColor="text1"/>
                  <w:sz w:val="22"/>
                  <w:lang w:val="en-CA"/>
                </w:rPr>
                <w:t xml:space="preserve">must be supplied </w:t>
              </w:r>
            </w:ins>
            <w:ins w:author="Wil Macaulay" w:date="2022-02-22T11:56:00Z" w:id="386">
              <w:r>
                <w:rPr>
                  <w:rFonts w:eastAsia="Times New Roman" w:cs="Arial"/>
                  <w:color w:val="000000" w:themeColor="text1"/>
                  <w:sz w:val="22"/>
                  <w:lang w:val="en-CA"/>
                </w:rPr>
                <w:t>including:</w:t>
              </w:r>
            </w:ins>
            <w:ins w:author="Wil Macaulay" w:date="2022-02-22T11:55:00Z" w:id="387">
              <w:r>
                <w:rPr>
                  <w:rFonts w:eastAsia="Times New Roman" w:cs="Arial"/>
                  <w:color w:val="000000" w:themeColor="text1"/>
                  <w:sz w:val="22"/>
                  <w:lang w:val="en-CA"/>
                </w:rPr>
                <w:t xml:space="preserve"> </w:t>
              </w:r>
            </w:ins>
          </w:p>
          <w:p w:rsidR="002A7B1A" w:rsidP="00720529" w:rsidRDefault="002A7B1A" w14:paraId="3E553AD2" w14:textId="77777777">
            <w:pPr>
              <w:pStyle w:val="ListParagraph"/>
              <w:numPr>
                <w:ilvl w:val="0"/>
                <w:numId w:val="48"/>
              </w:numPr>
              <w:rPr>
                <w:ins w:author="Wil Macaulay" w:date="2022-02-22T11:57:00Z" w:id="388"/>
                <w:rFonts w:eastAsia="Times New Roman" w:cs="Arial"/>
                <w:color w:val="000000" w:themeColor="text1"/>
                <w:sz w:val="22"/>
                <w:lang w:val="en-CA"/>
              </w:rPr>
            </w:pPr>
            <w:r w:rsidRPr="00720529">
              <w:rPr>
                <w:rFonts w:eastAsia="Times New Roman" w:cs="Arial"/>
                <w:color w:val="000000" w:themeColor="text1"/>
                <w:sz w:val="22"/>
                <w:lang w:val="en-CA"/>
                <w:rPrChange w:author="Wil Macaulay" w:date="2022-02-22T11:56:00Z" w:id="389">
                  <w:rPr>
                    <w:lang w:val="en-CA"/>
                  </w:rPr>
                </w:rPrChange>
              </w:rPr>
              <w:t xml:space="preserve">troubleshooting </w:t>
            </w:r>
            <w:del w:author="Wil Macaulay" w:date="2022-02-22T11:57:00Z" w:id="390">
              <w:r w:rsidRPr="00720529" w:rsidDel="000C21EF">
                <w:rPr>
                  <w:rFonts w:eastAsia="Times New Roman" w:cs="Arial"/>
                  <w:color w:val="000000" w:themeColor="text1"/>
                  <w:sz w:val="22"/>
                  <w:lang w:val="en-CA"/>
                  <w:rPrChange w:author="Wil Macaulay" w:date="2022-02-22T11:56:00Z" w:id="391">
                    <w:rPr>
                      <w:lang w:val="en-CA"/>
                    </w:rPr>
                  </w:rPrChange>
                </w:rPr>
                <w:delText>is required</w:delText>
              </w:r>
            </w:del>
            <w:ins w:author="Wil Macaulay" w:date="2022-02-22T11:57:00Z" w:id="392">
              <w:r>
                <w:rPr>
                  <w:rFonts w:eastAsia="Times New Roman" w:cs="Arial"/>
                  <w:color w:val="000000" w:themeColor="text1"/>
                  <w:sz w:val="22"/>
                  <w:lang w:val="en-CA"/>
                </w:rPr>
                <w:t>guide</w:t>
              </w:r>
            </w:ins>
          </w:p>
          <w:p w:rsidR="002A7B1A" w:rsidP="00720529" w:rsidRDefault="002A7B1A" w14:paraId="2535E411" w14:textId="6DD2403B">
            <w:pPr>
              <w:pStyle w:val="ListParagraph"/>
              <w:numPr>
                <w:ilvl w:val="0"/>
                <w:numId w:val="48"/>
              </w:numPr>
              <w:rPr>
                <w:ins w:author="Wil Macaulay" w:date="2022-02-22T11:58:00Z" w:id="393"/>
                <w:rFonts w:eastAsia="Times New Roman" w:cs="Arial"/>
                <w:color w:val="000000" w:themeColor="text1"/>
                <w:sz w:val="22"/>
                <w:lang w:val="en-CA"/>
              </w:rPr>
            </w:pPr>
            <w:ins w:author="Wil Macaulay" w:date="2022-02-22T11:57:00Z" w:id="394">
              <w:r>
                <w:rPr>
                  <w:rFonts w:eastAsia="Times New Roman" w:cs="Arial"/>
                  <w:color w:val="000000" w:themeColor="text1"/>
                  <w:sz w:val="22"/>
                  <w:lang w:val="en-CA"/>
                </w:rPr>
                <w:t>installa</w:t>
              </w:r>
            </w:ins>
            <w:ins w:author="Wil Macaulay" w:date="2022-02-22T11:58:00Z" w:id="395">
              <w:r>
                <w:rPr>
                  <w:rFonts w:eastAsia="Times New Roman" w:cs="Arial"/>
                  <w:color w:val="000000" w:themeColor="text1"/>
                  <w:sz w:val="22"/>
                  <w:lang w:val="en-CA"/>
                </w:rPr>
                <w:t>tion and upgrade guide</w:t>
              </w:r>
            </w:ins>
          </w:p>
          <w:p w:rsidR="002A7B1A" w:rsidP="00720529" w:rsidRDefault="002A7B1A" w14:paraId="6A4D0131" w14:textId="77777777">
            <w:pPr>
              <w:pStyle w:val="ListParagraph"/>
              <w:numPr>
                <w:ilvl w:val="0"/>
                <w:numId w:val="48"/>
              </w:numPr>
              <w:rPr>
                <w:ins w:author="Wil Macaulay" w:date="2022-02-22T11:58:00Z" w:id="396"/>
                <w:rFonts w:eastAsia="Times New Roman" w:cs="Arial"/>
                <w:color w:val="000000" w:themeColor="text1"/>
                <w:sz w:val="22"/>
                <w:lang w:val="en-CA"/>
              </w:rPr>
            </w:pPr>
            <w:ins w:author="Wil Macaulay" w:date="2022-02-22T11:58:00Z" w:id="397">
              <w:r>
                <w:rPr>
                  <w:rFonts w:eastAsia="Times New Roman" w:cs="Arial"/>
                  <w:color w:val="000000" w:themeColor="text1"/>
                  <w:sz w:val="22"/>
                  <w:lang w:val="en-CA"/>
                </w:rPr>
                <w:t>configuration guide</w:t>
              </w:r>
            </w:ins>
          </w:p>
          <w:p w:rsidR="002A7B1A" w:rsidP="00720529" w:rsidRDefault="002A7B1A" w14:paraId="5BCB23A4" w14:textId="77777777">
            <w:pPr>
              <w:pStyle w:val="ListParagraph"/>
              <w:numPr>
                <w:ilvl w:val="0"/>
                <w:numId w:val="48"/>
              </w:numPr>
              <w:rPr>
                <w:ins w:author="Wil Macaulay" w:date="2022-02-22T15:51:00Z" w:id="398"/>
                <w:rFonts w:eastAsia="Times New Roman" w:cs="Arial"/>
                <w:color w:val="000000" w:themeColor="text1"/>
                <w:sz w:val="22"/>
                <w:lang w:val="en-CA"/>
              </w:rPr>
            </w:pPr>
            <w:ins w:author="Wil Macaulay" w:date="2022-02-22T11:58:00Z" w:id="399">
              <w:r>
                <w:rPr>
                  <w:rFonts w:eastAsia="Times New Roman" w:cs="Arial"/>
                  <w:color w:val="000000" w:themeColor="text1"/>
                  <w:sz w:val="22"/>
                  <w:lang w:val="en-CA"/>
                </w:rPr>
                <w:t>fitting and assessment guide</w:t>
              </w:r>
            </w:ins>
          </w:p>
          <w:p w:rsidRPr="00720529" w:rsidR="002A7B1A" w:rsidRDefault="002A7B1A" w14:paraId="76673597" w14:textId="2083D427">
            <w:pPr>
              <w:pStyle w:val="ListParagraph"/>
              <w:numPr>
                <w:ilvl w:val="0"/>
                <w:numId w:val="48"/>
              </w:numPr>
              <w:rPr>
                <w:rFonts w:eastAsia="Times New Roman" w:cs="Arial"/>
                <w:color w:val="000000" w:themeColor="text1"/>
                <w:sz w:val="22"/>
                <w:lang w:val="en-CA"/>
                <w:rPrChange w:author="Wil Macaulay" w:date="2022-02-22T11:56:00Z" w:id="400">
                  <w:rPr>
                    <w:lang w:val="en-CA"/>
                  </w:rPr>
                </w:rPrChange>
              </w:rPr>
              <w:pPrChange w:author="Wil Macaulay" w:date="2022-02-22T11:56:00Z" w:id="401">
                <w:pPr>
                  <w:ind w:left="57"/>
                </w:pPr>
              </w:pPrChange>
            </w:pPr>
            <w:ins w:author="Wil Macaulay" w:date="2022-02-22T15:51:00Z" w:id="402">
              <w:r>
                <w:rPr>
                  <w:rFonts w:eastAsia="Times New Roman" w:cs="Arial"/>
                  <w:color w:val="000000" w:themeColor="text1"/>
                  <w:sz w:val="22"/>
                  <w:lang w:val="en-CA"/>
                </w:rPr>
                <w:t>care and cleaning guide</w:t>
              </w:r>
            </w:ins>
          </w:p>
        </w:tc>
      </w:tr>
      <w:tr w:rsidR="002A7B1A" w:rsidTr="7D663C9C" w14:paraId="59B60AAB" w14:textId="77777777">
        <w:trPr>
          <w:trPrChange w:author="Wil Macaulay" w:date="2022-03-09T11:39:00Z" w:id="403">
            <w:trPr>
              <w:gridAfter w:val="0"/>
            </w:trPr>
          </w:trPrChange>
        </w:trPr>
        <w:tc>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Change w:author="Wil Macaulay" w:date="2022-03-09T11:39:00Z" w:id="404">
              <w:tcPr>
                <w:tcW w:w="17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noWrap/>
              </w:tcPr>
            </w:tcPrChange>
          </w:tcPr>
          <w:p w:rsidR="002A7B1A" w:rsidP="006208AC" w:rsidRDefault="002A7B1A" w14:paraId="066F1989" w14:textId="77777777">
            <w:pPr>
              <w:ind w:left="0"/>
              <w:rPr>
                <w:rFonts w:eastAsia="Times New Roman" w:cs="Arial"/>
                <w:color w:val="000000" w:themeColor="text1"/>
                <w:sz w:val="22"/>
                <w:lang w:val="en-CA"/>
              </w:rPr>
            </w:pPr>
            <w:r>
              <w:rPr>
                <w:rFonts w:eastAsia="Times New Roman" w:cs="Arial"/>
                <w:color w:val="000000" w:themeColor="text1"/>
                <w:sz w:val="22"/>
                <w:lang w:val="en-CA"/>
              </w:rPr>
              <w:t>R-017</w:t>
            </w:r>
          </w:p>
        </w:tc>
        <w:tc>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Change w:author="Wil Macaulay" w:date="2022-03-09T11:39:00Z" w:id="405">
              <w:tcPr>
                <w:tcW w:w="594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Pr>
            </w:tcPrChange>
          </w:tcPr>
          <w:p w:rsidR="002A7B1A" w:rsidP="006208AC" w:rsidRDefault="002A7B1A" w14:paraId="6F33606D" w14:textId="77777777">
            <w:pPr>
              <w:ind w:left="57"/>
              <w:rPr>
                <w:rFonts w:eastAsia="Times New Roman" w:cs="Arial"/>
                <w:color w:val="000000" w:themeColor="text1"/>
                <w:sz w:val="22"/>
                <w:lang w:val="en-CA"/>
              </w:rPr>
            </w:pPr>
            <w:r>
              <w:rPr>
                <w:rFonts w:eastAsia="Times New Roman" w:cs="Arial"/>
                <w:color w:val="000000" w:themeColor="text1"/>
                <w:sz w:val="22"/>
                <w:lang w:val="en-CA"/>
              </w:rPr>
              <w:t>An activity log should be created to log the following events:</w:t>
            </w:r>
          </w:p>
          <w:p w:rsidR="002A7B1A" w:rsidP="006208AC" w:rsidRDefault="002A7B1A" w14:paraId="210736A0" w14:textId="77777777">
            <w:pPr>
              <w:pStyle w:val="ListParagraph"/>
              <w:numPr>
                <w:ilvl w:val="0"/>
                <w:numId w:val="43"/>
              </w:numPr>
              <w:rPr>
                <w:rFonts w:eastAsia="Times New Roman" w:cs="Arial"/>
                <w:color w:val="000000" w:themeColor="text1"/>
                <w:sz w:val="22"/>
                <w:lang w:val="en-CA"/>
              </w:rPr>
            </w:pPr>
            <w:r>
              <w:rPr>
                <w:rFonts w:eastAsia="Times New Roman" w:cs="Arial"/>
                <w:color w:val="000000" w:themeColor="text1"/>
                <w:sz w:val="22"/>
                <w:lang w:val="en-CA"/>
              </w:rPr>
              <w:t>Session initiation time (launching app)</w:t>
            </w:r>
          </w:p>
          <w:p w:rsidR="002A7B1A" w:rsidP="006208AC" w:rsidRDefault="002A7B1A" w14:paraId="2CC769E0" w14:textId="77777777">
            <w:pPr>
              <w:pStyle w:val="ListParagraph"/>
              <w:numPr>
                <w:ilvl w:val="0"/>
                <w:numId w:val="43"/>
              </w:numPr>
              <w:rPr>
                <w:rFonts w:eastAsia="Times New Roman" w:cs="Arial"/>
                <w:color w:val="000000" w:themeColor="text1"/>
                <w:sz w:val="22"/>
                <w:lang w:val="en-CA"/>
              </w:rPr>
            </w:pPr>
            <w:r>
              <w:rPr>
                <w:rFonts w:eastAsia="Times New Roman" w:cs="Arial"/>
                <w:color w:val="000000" w:themeColor="text1"/>
                <w:sz w:val="22"/>
                <w:lang w:val="en-CA"/>
              </w:rPr>
              <w:t>Classification events (successful/unsuccessful)</w:t>
            </w:r>
          </w:p>
          <w:p w:rsidR="002A7B1A" w:rsidP="006208AC" w:rsidRDefault="002A7B1A" w14:paraId="7935705E" w14:textId="77777777">
            <w:pPr>
              <w:pStyle w:val="ListParagraph"/>
              <w:numPr>
                <w:ilvl w:val="0"/>
                <w:numId w:val="43"/>
              </w:numPr>
              <w:rPr>
                <w:rFonts w:eastAsia="Times New Roman" w:cs="Arial"/>
                <w:color w:val="000000" w:themeColor="text1"/>
                <w:sz w:val="22"/>
                <w:lang w:val="en-CA"/>
              </w:rPr>
            </w:pPr>
            <w:r>
              <w:rPr>
                <w:rFonts w:eastAsia="Times New Roman" w:cs="Arial"/>
                <w:color w:val="000000" w:themeColor="text1"/>
                <w:sz w:val="22"/>
                <w:lang w:val="en-CA"/>
              </w:rPr>
              <w:t>Reset to default</w:t>
            </w:r>
          </w:p>
          <w:p w:rsidR="002A7B1A" w:rsidP="006208AC" w:rsidRDefault="002A7B1A" w14:paraId="1224B69E" w14:textId="17F47CE4">
            <w:pPr>
              <w:pStyle w:val="ListParagraph"/>
              <w:numPr>
                <w:ilvl w:val="0"/>
                <w:numId w:val="43"/>
              </w:numPr>
              <w:rPr>
                <w:rFonts w:eastAsia="Times New Roman" w:cs="Arial"/>
                <w:color w:val="000000" w:themeColor="text1"/>
                <w:sz w:val="22"/>
                <w:szCs w:val="22"/>
                <w:lang w:val="en-CA"/>
              </w:rPr>
            </w:pPr>
            <w:r w:rsidRPr="4CEA17EA">
              <w:rPr>
                <w:rFonts w:eastAsia="Times New Roman" w:cs="Arial"/>
                <w:color w:val="000000" w:themeColor="text1"/>
                <w:sz w:val="22"/>
                <w:szCs w:val="22"/>
                <w:lang w:val="en-CA"/>
              </w:rPr>
              <w:t>Modification of UI</w:t>
            </w:r>
            <w:ins w:author="Wil Macaulay" w:date="2022-02-22T11:47:00Z" w:id="406">
              <w:r>
                <w:rPr>
                  <w:rFonts w:eastAsia="Times New Roman" w:cs="Arial"/>
                  <w:color w:val="000000" w:themeColor="text1"/>
                  <w:sz w:val="22"/>
                  <w:szCs w:val="22"/>
                  <w:lang w:val="en-CA"/>
                </w:rPr>
                <w:t xml:space="preserve"> configurations – all settings must be rec</w:t>
              </w:r>
            </w:ins>
            <w:ins w:author="Wil Macaulay" w:date="2022-02-22T11:48:00Z" w:id="407">
              <w:r>
                <w:rPr>
                  <w:rFonts w:eastAsia="Times New Roman" w:cs="Arial"/>
                  <w:color w:val="000000" w:themeColor="text1"/>
                  <w:sz w:val="22"/>
                  <w:szCs w:val="22"/>
                  <w:lang w:val="en-CA"/>
                </w:rPr>
                <w:t>orded</w:t>
              </w:r>
            </w:ins>
          </w:p>
          <w:p w:rsidR="002A7B1A" w:rsidP="4CEA17EA" w:rsidRDefault="002A7B1A" w14:paraId="7E498655" w14:textId="25ABBD37">
            <w:pPr>
              <w:pStyle w:val="ListParagraph"/>
              <w:numPr>
                <w:ilvl w:val="0"/>
                <w:numId w:val="43"/>
              </w:numPr>
              <w:rPr>
                <w:color w:val="000000" w:themeColor="text1"/>
                <w:sz w:val="22"/>
                <w:szCs w:val="22"/>
                <w:lang w:val="en-CA"/>
              </w:rPr>
            </w:pPr>
            <w:r w:rsidRPr="4CEA17EA">
              <w:rPr>
                <w:rFonts w:eastAsia="Times New Roman" w:cs="Arial"/>
                <w:color w:val="000000" w:themeColor="text1"/>
                <w:sz w:val="22"/>
                <w:szCs w:val="22"/>
                <w:lang w:val="en-CA"/>
              </w:rPr>
              <w:t>Keystrokes selected (</w:t>
            </w:r>
            <w:del w:author="Wil Macaulay" w:date="2022-02-22T11:48:00Z" w:id="408">
              <w:r w:rsidRPr="4CEA17EA" w:rsidDel="00AA523C">
                <w:rPr>
                  <w:rFonts w:eastAsia="Times New Roman" w:cs="Arial"/>
                  <w:color w:val="000000" w:themeColor="text1"/>
                  <w:sz w:val="22"/>
                  <w:szCs w:val="22"/>
                  <w:lang w:val="en-CA"/>
                </w:rPr>
                <w:delText xml:space="preserve">words </w:delText>
              </w:r>
            </w:del>
            <w:ins w:author="Wil Macaulay" w:date="2022-02-22T11:48:00Z" w:id="409">
              <w:r>
                <w:rPr>
                  <w:rFonts w:eastAsia="Times New Roman" w:cs="Arial"/>
                  <w:color w:val="000000" w:themeColor="text1"/>
                  <w:sz w:val="22"/>
                  <w:szCs w:val="22"/>
                  <w:lang w:val="en-CA"/>
                </w:rPr>
                <w:t>phrases</w:t>
              </w:r>
              <w:r w:rsidRPr="4CEA17EA">
                <w:rPr>
                  <w:rFonts w:eastAsia="Times New Roman" w:cs="Arial"/>
                  <w:color w:val="000000" w:themeColor="text1"/>
                  <w:sz w:val="22"/>
                  <w:szCs w:val="22"/>
                  <w:lang w:val="en-CA"/>
                </w:rPr>
                <w:t xml:space="preserve"> </w:t>
              </w:r>
            </w:ins>
            <w:r w:rsidRPr="4CEA17EA">
              <w:rPr>
                <w:rFonts w:eastAsia="Times New Roman" w:cs="Arial"/>
                <w:color w:val="000000" w:themeColor="text1"/>
                <w:sz w:val="22"/>
                <w:szCs w:val="22"/>
                <w:lang w:val="en-CA"/>
              </w:rPr>
              <w:t xml:space="preserve">associated with </w:t>
            </w:r>
            <w:del w:author="Wil Macaulay" w:date="2022-02-22T11:48:00Z" w:id="410">
              <w:r w:rsidRPr="4CEA17EA" w:rsidDel="00AA523C">
                <w:rPr>
                  <w:rFonts w:eastAsia="Times New Roman" w:cs="Arial"/>
                  <w:color w:val="000000" w:themeColor="text1"/>
                  <w:sz w:val="22"/>
                  <w:szCs w:val="22"/>
                  <w:lang w:val="en-CA"/>
                </w:rPr>
                <w:delText>buttons clicked</w:delText>
              </w:r>
            </w:del>
            <w:ins w:author="Wil Macaulay" w:date="2022-02-22T11:48:00Z" w:id="411">
              <w:r>
                <w:rPr>
                  <w:rFonts w:eastAsia="Times New Roman" w:cs="Arial"/>
                  <w:color w:val="000000" w:themeColor="text1"/>
                  <w:sz w:val="22"/>
                  <w:szCs w:val="22"/>
                  <w:lang w:val="en-CA"/>
                </w:rPr>
                <w:t>chosen stimuli</w:t>
              </w:r>
            </w:ins>
            <w:r w:rsidRPr="4CEA17EA">
              <w:rPr>
                <w:rFonts w:eastAsia="Times New Roman" w:cs="Arial"/>
                <w:color w:val="000000" w:themeColor="text1"/>
                <w:sz w:val="22"/>
                <w:szCs w:val="22"/>
                <w:lang w:val="en-CA"/>
              </w:rPr>
              <w:t>)</w:t>
            </w:r>
          </w:p>
          <w:p w:rsidR="002A7B1A" w:rsidP="4863BD12" w:rsidRDefault="002A7B1A" w14:paraId="3AF574F5" w14:textId="4650126D">
            <w:pPr>
              <w:pStyle w:val="ListParagraph"/>
              <w:numPr>
                <w:ilvl w:val="0"/>
                <w:numId w:val="43"/>
              </w:numPr>
              <w:rPr>
                <w:color w:val="000000" w:themeColor="text1"/>
                <w:sz w:val="22"/>
                <w:szCs w:val="22"/>
                <w:lang w:val="en-CA"/>
              </w:rPr>
            </w:pPr>
            <w:r w:rsidRPr="4863BD12">
              <w:rPr>
                <w:rFonts w:eastAsia="Times New Roman" w:cs="Arial"/>
                <w:color w:val="000000" w:themeColor="text1"/>
                <w:sz w:val="22"/>
                <w:szCs w:val="22"/>
                <w:lang w:val="en-CA"/>
              </w:rPr>
              <w:t>Timestamp for words selected</w:t>
            </w:r>
          </w:p>
          <w:p w:rsidR="002A7B1A" w:rsidP="006208AC" w:rsidRDefault="002A7B1A" w14:paraId="7363AB99" w14:textId="77777777">
            <w:pPr>
              <w:pStyle w:val="ListParagraph"/>
              <w:numPr>
                <w:ilvl w:val="0"/>
                <w:numId w:val="43"/>
              </w:numPr>
              <w:rPr>
                <w:ins w:author="Wil Macaulay" w:date="2022-02-22T11:39:00Z" w:id="412"/>
                <w:rFonts w:eastAsia="Times New Roman" w:cs="Arial"/>
                <w:color w:val="000000" w:themeColor="text1"/>
                <w:sz w:val="22"/>
                <w:lang w:val="en-CA"/>
              </w:rPr>
            </w:pPr>
            <w:r w:rsidRPr="00776ADF">
              <w:rPr>
                <w:rFonts w:eastAsia="Times New Roman" w:cs="Arial"/>
                <w:color w:val="000000" w:themeColor="text1"/>
                <w:sz w:val="22"/>
                <w:lang w:val="en-CA"/>
              </w:rPr>
              <w:t>Session</w:t>
            </w:r>
            <w:r>
              <w:rPr>
                <w:rFonts w:eastAsia="Times New Roman" w:cs="Arial"/>
                <w:color w:val="000000" w:themeColor="text1"/>
                <w:sz w:val="22"/>
                <w:lang w:val="en-CA"/>
              </w:rPr>
              <w:t xml:space="preserve"> end (closing app)</w:t>
            </w:r>
          </w:p>
          <w:p w:rsidR="002A7B1A" w:rsidP="006208AC" w:rsidRDefault="002A7B1A" w14:paraId="367F1B0A" w14:textId="77777777">
            <w:pPr>
              <w:pStyle w:val="ListParagraph"/>
              <w:numPr>
                <w:ilvl w:val="0"/>
                <w:numId w:val="43"/>
              </w:numPr>
              <w:rPr>
                <w:ins w:author="Wil Macaulay" w:date="2022-02-22T11:39:00Z" w:id="413"/>
                <w:rFonts w:eastAsia="Times New Roman" w:cs="Arial"/>
                <w:color w:val="000000" w:themeColor="text1"/>
                <w:sz w:val="22"/>
                <w:lang w:val="en-CA"/>
              </w:rPr>
            </w:pPr>
            <w:ins w:author="Wil Macaulay" w:date="2022-02-22T11:39:00Z" w:id="414">
              <w:r>
                <w:rPr>
                  <w:rFonts w:eastAsia="Times New Roman" w:cs="Arial"/>
                  <w:color w:val="000000" w:themeColor="text1"/>
                  <w:sz w:val="22"/>
                  <w:lang w:val="en-CA"/>
                </w:rPr>
                <w:t>Session pause</w:t>
              </w:r>
            </w:ins>
          </w:p>
          <w:p w:rsidR="002A7B1A" w:rsidP="006208AC" w:rsidRDefault="002A7B1A" w14:paraId="5361A6E5" w14:textId="77777777">
            <w:pPr>
              <w:pStyle w:val="ListParagraph"/>
              <w:numPr>
                <w:ilvl w:val="0"/>
                <w:numId w:val="43"/>
              </w:numPr>
              <w:rPr>
                <w:ins w:author="Wil Macaulay" w:date="2022-02-22T11:59:00Z" w:id="415"/>
                <w:rFonts w:eastAsia="Times New Roman" w:cs="Arial"/>
                <w:color w:val="000000" w:themeColor="text1"/>
                <w:sz w:val="22"/>
                <w:lang w:val="en-CA"/>
              </w:rPr>
            </w:pPr>
            <w:ins w:author="Wil Macaulay" w:date="2022-02-22T11:39:00Z" w:id="416">
              <w:r>
                <w:rPr>
                  <w:rFonts w:eastAsia="Times New Roman" w:cs="Arial"/>
                  <w:color w:val="000000" w:themeColor="text1"/>
                  <w:sz w:val="22"/>
                  <w:lang w:val="en-CA"/>
                </w:rPr>
                <w:t>Session resume</w:t>
              </w:r>
            </w:ins>
          </w:p>
          <w:p w:rsidR="002A7B1A" w:rsidP="006208AC" w:rsidRDefault="002A7B1A" w14:paraId="42C9CDCA" w14:textId="77777777">
            <w:pPr>
              <w:pStyle w:val="ListParagraph"/>
              <w:numPr>
                <w:ilvl w:val="0"/>
                <w:numId w:val="43"/>
              </w:numPr>
              <w:rPr>
                <w:ins w:author="Wil Macaulay" w:date="2022-02-22T11:59:00Z" w:id="417"/>
                <w:rFonts w:eastAsia="Times New Roman" w:cs="Arial"/>
                <w:color w:val="000000" w:themeColor="text1"/>
                <w:sz w:val="22"/>
                <w:lang w:val="en-CA"/>
              </w:rPr>
            </w:pPr>
            <w:ins w:author="Wil Macaulay" w:date="2022-02-22T11:59:00Z" w:id="418">
              <w:r>
                <w:rPr>
                  <w:rFonts w:eastAsia="Times New Roman" w:cs="Arial"/>
                  <w:color w:val="000000" w:themeColor="text1"/>
                  <w:sz w:val="22"/>
                  <w:lang w:val="en-CA"/>
                </w:rPr>
                <w:t>Results of alpha test</w:t>
              </w:r>
            </w:ins>
          </w:p>
          <w:p w:rsidR="002A7B1A" w:rsidP="006208AC" w:rsidRDefault="002A7B1A" w14:paraId="33571E8F" w14:textId="77777777">
            <w:pPr>
              <w:pStyle w:val="ListParagraph"/>
              <w:numPr>
                <w:ilvl w:val="0"/>
                <w:numId w:val="43"/>
              </w:numPr>
              <w:rPr>
                <w:ins w:author="Wil Macaulay" w:date="2022-02-22T15:55:00Z" w:id="419"/>
                <w:rFonts w:eastAsia="Times New Roman" w:cs="Arial"/>
                <w:color w:val="000000" w:themeColor="text1"/>
                <w:sz w:val="22"/>
                <w:lang w:val="en-CA"/>
              </w:rPr>
            </w:pPr>
            <w:ins w:author="Wil Macaulay" w:date="2022-02-22T11:59:00Z" w:id="420">
              <w:r>
                <w:rPr>
                  <w:rFonts w:eastAsia="Times New Roman" w:cs="Arial"/>
                  <w:color w:val="000000" w:themeColor="text1"/>
                  <w:sz w:val="22"/>
                  <w:lang w:val="en-CA"/>
                </w:rPr>
                <w:t>Results of impedance test</w:t>
              </w:r>
            </w:ins>
          </w:p>
          <w:p w:rsidRPr="00776ADF" w:rsidR="002A7B1A" w:rsidP="006208AC" w:rsidRDefault="002A7B1A" w14:paraId="257E979A" w14:textId="5A936D19">
            <w:pPr>
              <w:pStyle w:val="ListParagraph"/>
              <w:numPr>
                <w:ilvl w:val="0"/>
                <w:numId w:val="43"/>
              </w:numPr>
              <w:rPr>
                <w:rFonts w:eastAsia="Times New Roman" w:cs="Arial"/>
                <w:color w:val="000000" w:themeColor="text1"/>
                <w:sz w:val="22"/>
                <w:lang w:val="en-CA"/>
              </w:rPr>
            </w:pPr>
            <w:ins w:author="Wil Macaulay" w:date="2022-02-22T15:55:00Z" w:id="421">
              <w:r>
                <w:rPr>
                  <w:rFonts w:eastAsia="Times New Roman" w:cs="Arial"/>
                  <w:color w:val="000000" w:themeColor="text1"/>
                  <w:sz w:val="22"/>
                  <w:lang w:val="en-CA"/>
                </w:rPr>
                <w:t>An indication by the caregiver/assessor of whether the chosen stimulu</w:t>
              </w:r>
            </w:ins>
            <w:ins w:author="Wil Macaulay" w:date="2022-02-22T15:56:00Z" w:id="422">
              <w:r>
                <w:rPr>
                  <w:rFonts w:eastAsia="Times New Roman" w:cs="Arial"/>
                  <w:color w:val="000000" w:themeColor="text1"/>
                  <w:sz w:val="22"/>
                  <w:lang w:val="en-CA"/>
                </w:rPr>
                <w:t>s is accurate</w:t>
              </w:r>
            </w:ins>
          </w:p>
        </w:tc>
      </w:tr>
      <w:tr w:rsidR="002A7B1A" w:rsidTr="7D663C9C" w14:paraId="69E61277" w14:textId="77777777">
        <w:trPr>
          <w:ins w:author="Wil Macaulay" w:date="2022-02-18T17:48:00Z" w:id="423"/>
          <w:trPrChange w:author="Wil Macaulay" w:date="2022-03-09T11:39:00Z" w:id="424">
            <w:trPr>
              <w:gridAfter w:val="0"/>
            </w:trPr>
          </w:trPrChange>
        </w:trPr>
        <w:tc>
          <w:tcPr>
            <w:tcW w:w="1701" w:type="dxa"/>
            <w:shd w:val="clear" w:color="auto" w:fill="auto"/>
            <w:noWrap/>
            <w:tcPrChange w:author="Wil Macaulay" w:date="2022-03-09T11:39:00Z" w:id="425">
              <w:tcPr>
                <w:tcW w:w="1701" w:type="dxa"/>
                <w:shd w:val="clear" w:color="auto" w:fill="auto"/>
                <w:noWrap/>
              </w:tcPr>
            </w:tcPrChange>
          </w:tcPr>
          <w:p w:rsidR="002A7B1A" w:rsidP="006208AC" w:rsidRDefault="002A7B1A" w14:paraId="6F8C8F46" w14:textId="7A2E2919">
            <w:pPr>
              <w:ind w:left="0"/>
              <w:rPr>
                <w:ins w:author="Wil Macaulay" w:date="2022-02-18T17:48:00Z" w:id="426"/>
                <w:rFonts w:eastAsia="Times New Roman" w:cs="Arial"/>
                <w:color w:val="000000" w:themeColor="text1"/>
                <w:sz w:val="22"/>
                <w:lang w:val="en-CA"/>
              </w:rPr>
            </w:pPr>
            <w:ins w:author="Wil Macaulay" w:date="2022-02-18T17:48:00Z" w:id="427">
              <w:r>
                <w:rPr>
                  <w:rFonts w:eastAsia="Times New Roman" w:cs="Arial"/>
                  <w:color w:val="000000" w:themeColor="text1"/>
                  <w:sz w:val="22"/>
                  <w:lang w:val="en-CA"/>
                </w:rPr>
                <w:t>R-018</w:t>
              </w:r>
            </w:ins>
          </w:p>
        </w:tc>
        <w:tc>
          <w:tcPr>
            <w:tcW w:w="5949" w:type="dxa"/>
            <w:shd w:val="clear" w:color="auto" w:fill="auto"/>
            <w:tcPrChange w:author="Wil Macaulay" w:date="2022-03-09T11:39:00Z" w:id="428">
              <w:tcPr>
                <w:tcW w:w="5949" w:type="dxa"/>
                <w:shd w:val="clear" w:color="auto" w:fill="auto"/>
              </w:tcPr>
            </w:tcPrChange>
          </w:tcPr>
          <w:p w:rsidR="002A7B1A" w:rsidP="0CF77FD3" w:rsidRDefault="002A7B1A" w14:paraId="7E617679" w14:textId="3A8C9B43">
            <w:pPr>
              <w:ind w:left="57"/>
              <w:rPr>
                <w:ins w:author="Wil Macaulay" w:date="2022-02-18T17:48:00Z" w:id="429"/>
                <w:rFonts w:eastAsia="Times New Roman" w:cs="Arial"/>
                <w:color w:val="000000" w:themeColor="text1"/>
                <w:sz w:val="22"/>
                <w:lang w:val="en-CA"/>
              </w:rPr>
            </w:pPr>
            <w:ins w:author="Wil Macaulay" w:date="2022-02-18T17:49:00Z" w:id="430">
              <w:r w:rsidRPr="6123D669">
                <w:rPr>
                  <w:rFonts w:eastAsia="Times New Roman" w:cs="Arial"/>
                  <w:color w:val="000000" w:themeColor="text1"/>
                  <w:sz w:val="22"/>
                  <w:lang w:val="en-CA"/>
                </w:rPr>
                <w:t xml:space="preserve">A preliminary SSVEP (single class) </w:t>
              </w:r>
            </w:ins>
            <w:ins w:author="Wil Macaulay" w:date="2022-02-18T17:50:00Z" w:id="431">
              <w:r w:rsidRPr="6123D669">
                <w:rPr>
                  <w:rFonts w:eastAsia="Times New Roman" w:cs="Arial"/>
                  <w:color w:val="000000" w:themeColor="text1"/>
                  <w:sz w:val="22"/>
                  <w:lang w:val="en-CA"/>
                </w:rPr>
                <w:t>screen must be available for presentation for use during initial assessment</w:t>
              </w:r>
            </w:ins>
            <w:ins w:author="Wil Macaulay" w:date="2022-02-18T17:52:00Z" w:id="432">
              <w:r w:rsidRPr="6123D669">
                <w:rPr>
                  <w:rFonts w:eastAsia="Times New Roman" w:cs="Arial"/>
                  <w:color w:val="000000" w:themeColor="text1"/>
                  <w:sz w:val="22"/>
                  <w:lang w:val="en-CA"/>
                </w:rPr>
                <w:t xml:space="preserve"> </w:t>
              </w:r>
              <w:r w:rsidRPr="6123D669">
                <w:rPr>
                  <w:rFonts w:eastAsia="Times New Roman" w:cs="Arial"/>
                  <w:color w:val="000000" w:themeColor="text1"/>
                  <w:sz w:val="22"/>
                  <w:lang w:val="en-CA"/>
                </w:rPr>
                <w:lastRenderedPageBreak/>
                <w:t>for suitability</w:t>
              </w:r>
            </w:ins>
            <w:ins w:author="Wil Macaulay" w:date="2022-02-18T17:53:00Z" w:id="433">
              <w:r w:rsidRPr="6123D669">
                <w:rPr>
                  <w:rFonts w:eastAsia="Times New Roman" w:cs="Arial"/>
                  <w:color w:val="000000" w:themeColor="text1"/>
                  <w:sz w:val="22"/>
                  <w:lang w:val="en-CA"/>
                </w:rPr>
                <w:t>.</w:t>
              </w:r>
            </w:ins>
            <w:ins w:author="Wil Macaulay" w:date="2022-02-18T18:07:00Z" w:id="434">
              <w:r w:rsidRPr="6123D669">
                <w:rPr>
                  <w:rFonts w:eastAsia="Times New Roman" w:cs="Arial"/>
                  <w:color w:val="000000" w:themeColor="text1"/>
                  <w:sz w:val="22"/>
                  <w:lang w:val="en-CA"/>
                </w:rPr>
                <w:t xml:space="preserve"> </w:t>
              </w:r>
              <w:commentRangeStart w:id="435"/>
              <w:commentRangeStart w:id="436"/>
              <w:r w:rsidRPr="6123D669">
                <w:rPr>
                  <w:rFonts w:eastAsia="Times New Roman" w:cs="Arial"/>
                  <w:color w:val="000000" w:themeColor="text1"/>
                  <w:sz w:val="22"/>
                  <w:lang w:val="en-CA"/>
                </w:rPr>
                <w:t>The frequency of the stimulus must be adjust</w:t>
              </w:r>
            </w:ins>
            <w:ins w:author="Wil Macaulay" w:date="2022-02-18T18:08:00Z" w:id="437">
              <w:r w:rsidRPr="6123D669">
                <w:rPr>
                  <w:rFonts w:eastAsia="Times New Roman" w:cs="Arial"/>
                  <w:color w:val="000000" w:themeColor="text1"/>
                  <w:sz w:val="22"/>
                  <w:lang w:val="en-CA"/>
                </w:rPr>
                <w:t>able</w:t>
              </w:r>
            </w:ins>
            <w:ins w:author="Wil Macaulay" w:date="2022-03-09T11:42:00Z" w:id="438">
              <w:r w:rsidR="00D97842">
                <w:rPr>
                  <w:rFonts w:eastAsia="Times New Roman" w:cs="Arial"/>
                  <w:color w:val="000000" w:themeColor="text1"/>
                  <w:sz w:val="22"/>
                  <w:lang w:val="en-CA"/>
                </w:rPr>
                <w:t xml:space="preserve"> by the technician</w:t>
              </w:r>
              <w:r w:rsidR="00EF40E8">
                <w:rPr>
                  <w:rFonts w:eastAsia="Times New Roman" w:cs="Arial"/>
                  <w:color w:val="000000" w:themeColor="text1"/>
                  <w:sz w:val="22"/>
                  <w:lang w:val="en-CA"/>
                </w:rPr>
                <w:t xml:space="preserve"> carrying out the assessment</w:t>
              </w:r>
            </w:ins>
            <w:ins w:author="Wil Macaulay" w:date="2022-02-18T18:08:00Z" w:id="439">
              <w:r w:rsidRPr="6123D669">
                <w:rPr>
                  <w:rFonts w:eastAsia="Times New Roman" w:cs="Arial"/>
                  <w:color w:val="000000" w:themeColor="text1"/>
                  <w:sz w:val="22"/>
                  <w:lang w:val="en-CA"/>
                </w:rPr>
                <w:t>.</w:t>
              </w:r>
            </w:ins>
            <w:commentRangeEnd w:id="435"/>
            <w:r>
              <w:rPr>
                <w:rStyle w:val="CommentReference"/>
              </w:rPr>
              <w:commentReference w:id="435"/>
            </w:r>
            <w:commentRangeEnd w:id="436"/>
            <w:r>
              <w:rPr>
                <w:rStyle w:val="CommentReference"/>
              </w:rPr>
              <w:commentReference w:id="436"/>
            </w:r>
          </w:p>
        </w:tc>
      </w:tr>
      <w:tr w:rsidR="002A7B1A" w:rsidTr="7D663C9C" w14:paraId="0AE4F524" w14:textId="77777777">
        <w:trPr>
          <w:ins w:author="Wil Macaulay" w:date="2022-02-22T11:32:00Z" w:id="440"/>
          <w:trPrChange w:author="Wil Macaulay" w:date="2022-03-09T11:39:00Z" w:id="441">
            <w:trPr>
              <w:gridAfter w:val="0"/>
            </w:trPr>
          </w:trPrChange>
        </w:trPr>
        <w:tc>
          <w:tcPr>
            <w:tcW w:w="1701" w:type="dxa"/>
            <w:shd w:val="clear" w:color="auto" w:fill="auto"/>
            <w:noWrap/>
            <w:tcPrChange w:author="Wil Macaulay" w:date="2022-03-09T11:39:00Z" w:id="442">
              <w:tcPr>
                <w:tcW w:w="1701" w:type="dxa"/>
                <w:shd w:val="clear" w:color="auto" w:fill="auto"/>
                <w:noWrap/>
              </w:tcPr>
            </w:tcPrChange>
          </w:tcPr>
          <w:p w:rsidR="002A7B1A" w:rsidP="006208AC" w:rsidRDefault="002A7B1A" w14:paraId="6C1B856D" w14:textId="0BE4A6F8">
            <w:pPr>
              <w:ind w:left="0"/>
              <w:rPr>
                <w:ins w:author="Wil Macaulay" w:date="2022-02-22T11:32:00Z" w:id="443"/>
                <w:rFonts w:eastAsia="Times New Roman" w:cs="Arial"/>
                <w:color w:val="000000" w:themeColor="text1"/>
                <w:sz w:val="22"/>
                <w:lang w:val="en-CA"/>
              </w:rPr>
            </w:pPr>
            <w:ins w:author="Wil Macaulay" w:date="2022-02-22T11:33:00Z" w:id="444">
              <w:r>
                <w:rPr>
                  <w:rFonts w:eastAsia="Times New Roman" w:cs="Arial"/>
                  <w:color w:val="000000" w:themeColor="text1"/>
                  <w:sz w:val="22"/>
                  <w:lang w:val="en-CA"/>
                </w:rPr>
                <w:lastRenderedPageBreak/>
                <w:t>R-019</w:t>
              </w:r>
            </w:ins>
          </w:p>
        </w:tc>
        <w:tc>
          <w:tcPr>
            <w:tcW w:w="5949" w:type="dxa"/>
            <w:shd w:val="clear" w:color="auto" w:fill="auto"/>
            <w:tcPrChange w:author="Wil Macaulay" w:date="2022-03-09T11:39:00Z" w:id="445">
              <w:tcPr>
                <w:tcW w:w="5949" w:type="dxa"/>
                <w:shd w:val="clear" w:color="auto" w:fill="auto"/>
              </w:tcPr>
            </w:tcPrChange>
          </w:tcPr>
          <w:p w:rsidR="002A7B1A" w:rsidP="006208AC" w:rsidRDefault="002A7B1A" w14:paraId="76DA969D" w14:textId="442BB248">
            <w:pPr>
              <w:ind w:left="57"/>
              <w:rPr>
                <w:ins w:author="Wil Macaulay" w:date="2022-02-22T11:32:00Z" w:id="446"/>
                <w:rFonts w:eastAsia="Times New Roman" w:cs="Arial"/>
                <w:color w:val="000000" w:themeColor="text1"/>
                <w:sz w:val="22"/>
                <w:lang w:val="en-CA"/>
              </w:rPr>
            </w:pPr>
            <w:ins w:author="Wil Macaulay" w:date="2022-02-22T11:33:00Z" w:id="447">
              <w:r>
                <w:rPr>
                  <w:rFonts w:eastAsia="Times New Roman" w:cs="Arial"/>
                  <w:color w:val="000000" w:themeColor="text1"/>
                  <w:sz w:val="22"/>
                  <w:lang w:val="en-CA"/>
                </w:rPr>
                <w:t xml:space="preserve">When a stimulus is determined to have been selected, the </w:t>
              </w:r>
            </w:ins>
            <w:ins w:author="Wil Macaulay" w:date="2022-02-22T11:35:00Z" w:id="448">
              <w:r>
                <w:rPr>
                  <w:rFonts w:eastAsia="Times New Roman" w:cs="Arial"/>
                  <w:color w:val="000000" w:themeColor="text1"/>
                  <w:sz w:val="22"/>
                  <w:lang w:val="en-CA"/>
                </w:rPr>
                <w:t>phrase</w:t>
              </w:r>
            </w:ins>
            <w:ins w:author="Wil Macaulay" w:date="2022-02-22T11:33:00Z" w:id="449">
              <w:r>
                <w:rPr>
                  <w:rFonts w:eastAsia="Times New Roman" w:cs="Arial"/>
                  <w:color w:val="000000" w:themeColor="text1"/>
                  <w:sz w:val="22"/>
                  <w:lang w:val="en-CA"/>
                </w:rPr>
                <w:t xml:space="preserve"> associated </w:t>
              </w:r>
            </w:ins>
            <w:ins w:author="Wil Macaulay" w:date="2022-02-22T11:34:00Z" w:id="450">
              <w:r>
                <w:rPr>
                  <w:rFonts w:eastAsia="Times New Roman" w:cs="Arial"/>
                  <w:color w:val="000000" w:themeColor="text1"/>
                  <w:sz w:val="22"/>
                  <w:lang w:val="en-CA"/>
                </w:rPr>
                <w:t xml:space="preserve">with that stimulus </w:t>
              </w:r>
            </w:ins>
            <w:ins w:author="Wil Macaulay" w:date="2022-02-22T11:55:00Z" w:id="451">
              <w:r>
                <w:rPr>
                  <w:rFonts w:eastAsia="Times New Roman" w:cs="Arial"/>
                  <w:color w:val="000000" w:themeColor="text1"/>
                  <w:sz w:val="22"/>
                  <w:lang w:val="en-CA"/>
                </w:rPr>
                <w:t>must be</w:t>
              </w:r>
            </w:ins>
            <w:ins w:author="Wil Macaulay" w:date="2022-02-22T11:34:00Z" w:id="452">
              <w:r>
                <w:rPr>
                  <w:rFonts w:eastAsia="Times New Roman" w:cs="Arial"/>
                  <w:color w:val="000000" w:themeColor="text1"/>
                  <w:sz w:val="22"/>
                  <w:lang w:val="en-CA"/>
                </w:rPr>
                <w:t xml:space="preserve"> briefly displayed by itself and text-to-speech </w:t>
              </w:r>
            </w:ins>
            <w:ins w:author="Wil Macaulay" w:date="2022-02-22T11:55:00Z" w:id="453">
              <w:r>
                <w:rPr>
                  <w:rFonts w:eastAsia="Times New Roman" w:cs="Arial"/>
                  <w:color w:val="000000" w:themeColor="text1"/>
                  <w:sz w:val="22"/>
                  <w:lang w:val="en-CA"/>
                </w:rPr>
                <w:t>must be</w:t>
              </w:r>
            </w:ins>
            <w:ins w:author="Wil Macaulay" w:date="2022-02-22T11:34:00Z" w:id="454">
              <w:r>
                <w:rPr>
                  <w:rFonts w:eastAsia="Times New Roman" w:cs="Arial"/>
                  <w:color w:val="000000" w:themeColor="text1"/>
                  <w:sz w:val="22"/>
                  <w:lang w:val="en-CA"/>
                </w:rPr>
                <w:t xml:space="preserve"> invoked to </w:t>
              </w:r>
            </w:ins>
            <w:ins w:author="Wil Macaulay" w:date="2022-02-22T11:35:00Z" w:id="455">
              <w:r>
                <w:rPr>
                  <w:rFonts w:eastAsia="Times New Roman" w:cs="Arial"/>
                  <w:color w:val="000000" w:themeColor="text1"/>
                  <w:sz w:val="22"/>
                  <w:lang w:val="en-CA"/>
                </w:rPr>
                <w:t>play the phrase over the computer’s chosen speakers</w:t>
              </w:r>
            </w:ins>
          </w:p>
        </w:tc>
      </w:tr>
      <w:tr w:rsidR="002A7B1A" w:rsidTr="7D663C9C" w14:paraId="32DF4E32" w14:textId="77777777">
        <w:trPr>
          <w:ins w:author="Wil Macaulay" w:date="2022-02-22T11:46:00Z" w:id="456"/>
          <w:trPrChange w:author="Wil Macaulay" w:date="2022-03-09T11:39:00Z" w:id="457">
            <w:trPr>
              <w:gridAfter w:val="0"/>
            </w:trPr>
          </w:trPrChange>
        </w:trPr>
        <w:tc>
          <w:tcPr>
            <w:tcW w:w="1701" w:type="dxa"/>
            <w:shd w:val="clear" w:color="auto" w:fill="auto"/>
            <w:noWrap/>
            <w:tcPrChange w:author="Wil Macaulay" w:date="2022-03-09T11:39:00Z" w:id="458">
              <w:tcPr>
                <w:tcW w:w="1701" w:type="dxa"/>
                <w:shd w:val="clear" w:color="auto" w:fill="auto"/>
                <w:noWrap/>
              </w:tcPr>
            </w:tcPrChange>
          </w:tcPr>
          <w:p w:rsidR="002A7B1A" w:rsidP="006208AC" w:rsidRDefault="002A7B1A" w14:paraId="42C63080" w14:textId="104DA474">
            <w:pPr>
              <w:ind w:left="0"/>
              <w:rPr>
                <w:ins w:author="Wil Macaulay" w:date="2022-02-22T11:46:00Z" w:id="459"/>
                <w:rFonts w:eastAsia="Times New Roman" w:cs="Arial"/>
                <w:color w:val="000000" w:themeColor="text1"/>
                <w:sz w:val="22"/>
                <w:lang w:val="en-CA"/>
              </w:rPr>
            </w:pPr>
            <w:ins w:author="Wil Macaulay" w:date="2022-02-22T11:46:00Z" w:id="460">
              <w:r>
                <w:rPr>
                  <w:rFonts w:eastAsia="Times New Roman" w:cs="Arial"/>
                  <w:color w:val="000000" w:themeColor="text1"/>
                  <w:sz w:val="22"/>
                  <w:lang w:val="en-CA"/>
                </w:rPr>
                <w:t>R-020</w:t>
              </w:r>
            </w:ins>
          </w:p>
        </w:tc>
        <w:tc>
          <w:tcPr>
            <w:tcW w:w="5949" w:type="dxa"/>
            <w:shd w:val="clear" w:color="auto" w:fill="auto"/>
            <w:tcPrChange w:author="Wil Macaulay" w:date="2022-03-09T11:39:00Z" w:id="461">
              <w:tcPr>
                <w:tcW w:w="5949" w:type="dxa"/>
                <w:shd w:val="clear" w:color="auto" w:fill="auto"/>
              </w:tcPr>
            </w:tcPrChange>
          </w:tcPr>
          <w:p w:rsidR="002A7B1A" w:rsidP="7D663C9C" w:rsidRDefault="00E34512" w14:paraId="483F6CF3" w14:textId="7B45D535">
            <w:pPr>
              <w:ind w:left="57"/>
              <w:rPr>
                <w:ins w:author="Wil Macaulay" w:date="2022-02-22T11:46:00Z" w:id="462"/>
                <w:rFonts w:eastAsia="Times New Roman" w:cs="Arial"/>
                <w:color w:val="000000" w:themeColor="text1"/>
                <w:sz w:val="22"/>
                <w:lang w:val="en-CA"/>
              </w:rPr>
            </w:pPr>
            <w:ins w:author="Wil Macaulay" w:date="2022-04-01T14:05:00Z" w:id="463">
              <w:r>
                <w:rPr>
                  <w:rFonts w:eastAsia="Times New Roman" w:cs="Arial"/>
                  <w:color w:val="000000" w:themeColor="text1"/>
                  <w:sz w:val="22"/>
                  <w:lang w:val="en-CA"/>
                </w:rPr>
                <w:t>Configurat</w:t>
              </w:r>
            </w:ins>
            <w:ins w:author="Wil Macaulay" w:date="2022-04-01T14:06:00Z" w:id="464">
              <w:r>
                <w:rPr>
                  <w:rFonts w:eastAsia="Times New Roman" w:cs="Arial"/>
                  <w:color w:val="000000" w:themeColor="text1"/>
                  <w:sz w:val="22"/>
                  <w:lang w:val="en-CA"/>
                </w:rPr>
                <w:t>ion</w:t>
              </w:r>
            </w:ins>
            <w:commentRangeStart w:id="465"/>
            <w:ins w:author="Wil Macaulay" w:date="2022-02-22T11:46:00Z" w:id="466">
              <w:r w:rsidRPr="7D663C9C" w:rsidR="002A7B1A">
                <w:rPr>
                  <w:rFonts w:eastAsia="Times New Roman" w:cs="Arial"/>
                  <w:color w:val="000000" w:themeColor="text1"/>
                  <w:sz w:val="22"/>
                  <w:lang w:val="en-CA"/>
                </w:rPr>
                <w:t xml:space="preserve"> </w:t>
              </w:r>
            </w:ins>
            <w:ins w:author="Wil Macaulay" w:date="2022-02-22T11:47:00Z" w:id="467">
              <w:r w:rsidRPr="7D663C9C" w:rsidR="002A7B1A">
                <w:rPr>
                  <w:rFonts w:eastAsia="Times New Roman" w:cs="Arial"/>
                  <w:color w:val="000000" w:themeColor="text1"/>
                  <w:sz w:val="22"/>
                  <w:lang w:val="en-CA"/>
                </w:rPr>
                <w:t xml:space="preserve">adjustments </w:t>
              </w:r>
            </w:ins>
            <w:ins w:author="Wil Macaulay" w:date="2022-04-01T14:06:00Z" w:id="468">
              <w:r w:rsidR="00CB7EB6">
                <w:rPr>
                  <w:rFonts w:eastAsia="Times New Roman" w:cs="Arial"/>
                  <w:color w:val="000000" w:themeColor="text1"/>
                  <w:sz w:val="22"/>
                  <w:lang w:val="en-CA"/>
                </w:rPr>
                <w:t>must not be</w:t>
              </w:r>
              <w:r w:rsidR="00641B72">
                <w:rPr>
                  <w:rFonts w:eastAsia="Times New Roman" w:cs="Arial"/>
                  <w:color w:val="000000" w:themeColor="text1"/>
                  <w:sz w:val="22"/>
                  <w:lang w:val="en-CA"/>
                </w:rPr>
                <w:t xml:space="preserve"> subject to accidental change</w:t>
              </w:r>
              <w:r w:rsidR="005C15BB">
                <w:rPr>
                  <w:rFonts w:eastAsia="Times New Roman" w:cs="Arial"/>
                  <w:color w:val="000000" w:themeColor="text1"/>
                  <w:sz w:val="22"/>
                  <w:lang w:val="en-CA"/>
                </w:rPr>
                <w:t xml:space="preserve">, </w:t>
              </w:r>
            </w:ins>
            <w:ins w:author="Wil Macaulay" w:date="2022-04-01T14:08:00Z" w:id="469">
              <w:r w:rsidR="00150C35">
                <w:rPr>
                  <w:rFonts w:eastAsia="Times New Roman" w:cs="Arial"/>
                  <w:color w:val="000000" w:themeColor="text1"/>
                  <w:sz w:val="22"/>
                  <w:lang w:val="en-CA"/>
                </w:rPr>
                <w:t>f</w:t>
              </w:r>
            </w:ins>
            <w:ins w:author="Wil Macaulay" w:date="2022-04-01T14:06:00Z" w:id="470">
              <w:r w:rsidR="005C15BB">
                <w:rPr>
                  <w:rFonts w:eastAsia="Times New Roman" w:cs="Arial"/>
                  <w:color w:val="000000" w:themeColor="text1"/>
                  <w:sz w:val="22"/>
                  <w:lang w:val="en-CA"/>
                </w:rPr>
                <w:t xml:space="preserve">or example by locking </w:t>
              </w:r>
            </w:ins>
            <w:ins w:author="Wil Macaulay" w:date="2022-02-22T11:47:00Z" w:id="471">
              <w:r w:rsidRPr="7D663C9C" w:rsidR="002A7B1A">
                <w:rPr>
                  <w:rFonts w:eastAsia="Times New Roman" w:cs="Arial"/>
                  <w:color w:val="000000" w:themeColor="text1"/>
                  <w:sz w:val="22"/>
                  <w:lang w:val="en-CA"/>
                </w:rPr>
                <w:t>so that they require a password to change</w:t>
              </w:r>
            </w:ins>
            <w:ins w:author="Wil Macaulay" w:date="2022-04-01T14:08:00Z" w:id="472">
              <w:r w:rsidR="00150C35">
                <w:rPr>
                  <w:rFonts w:eastAsia="Times New Roman" w:cs="Arial"/>
                  <w:color w:val="000000" w:themeColor="text1"/>
                  <w:sz w:val="22"/>
                  <w:lang w:val="en-CA"/>
                </w:rPr>
                <w:t xml:space="preserve"> or by </w:t>
              </w:r>
              <w:r w:rsidR="00AC370A">
                <w:rPr>
                  <w:rFonts w:eastAsia="Times New Roman" w:cs="Arial"/>
                  <w:color w:val="000000" w:themeColor="text1"/>
                  <w:sz w:val="22"/>
                  <w:lang w:val="en-CA"/>
                </w:rPr>
                <w:t xml:space="preserve">requiring the caregiver to explicitly </w:t>
              </w:r>
              <w:r w:rsidR="00D46246">
                <w:rPr>
                  <w:rFonts w:eastAsia="Times New Roman" w:cs="Arial"/>
                  <w:color w:val="000000" w:themeColor="text1"/>
                  <w:sz w:val="22"/>
                  <w:lang w:val="en-CA"/>
                </w:rPr>
                <w:t xml:space="preserve">choose to </w:t>
              </w:r>
              <w:r w:rsidR="009A541A">
                <w:rPr>
                  <w:rFonts w:eastAsia="Times New Roman" w:cs="Arial"/>
                  <w:color w:val="000000" w:themeColor="text1"/>
                  <w:sz w:val="22"/>
                  <w:lang w:val="en-CA"/>
                </w:rPr>
                <w:t>ad</w:t>
              </w:r>
            </w:ins>
            <w:ins w:author="Wil Macaulay" w:date="2022-04-01T14:09:00Z" w:id="473">
              <w:r w:rsidR="009A541A">
                <w:rPr>
                  <w:rFonts w:eastAsia="Times New Roman" w:cs="Arial"/>
                  <w:color w:val="000000" w:themeColor="text1"/>
                  <w:sz w:val="22"/>
                  <w:lang w:val="en-CA"/>
                </w:rPr>
                <w:t>just advanced settings</w:t>
              </w:r>
            </w:ins>
            <w:ins w:author="Wil Macaulay" w:date="2022-02-22T11:47:00Z" w:id="474">
              <w:r w:rsidRPr="7D663C9C" w:rsidR="002A7B1A">
                <w:rPr>
                  <w:rFonts w:eastAsia="Times New Roman" w:cs="Arial"/>
                  <w:color w:val="000000" w:themeColor="text1"/>
                  <w:sz w:val="22"/>
                  <w:lang w:val="en-CA"/>
                </w:rPr>
                <w:t>.</w:t>
              </w:r>
            </w:ins>
            <w:commentRangeEnd w:id="465"/>
            <w:r w:rsidR="002A7B1A">
              <w:rPr>
                <w:rStyle w:val="CommentReference"/>
              </w:rPr>
              <w:commentReference w:id="465"/>
            </w:r>
          </w:p>
        </w:tc>
      </w:tr>
      <w:tr w:rsidR="002A7B1A" w:rsidTr="7D663C9C" w14:paraId="0DFEB744" w14:textId="77777777">
        <w:trPr>
          <w:ins w:author="Wil Macaulay" w:date="2022-02-22T11:48:00Z" w:id="475"/>
          <w:trPrChange w:author="Wil Macaulay" w:date="2022-03-09T11:39:00Z" w:id="476">
            <w:trPr>
              <w:gridAfter w:val="0"/>
            </w:trPr>
          </w:trPrChange>
        </w:trPr>
        <w:tc>
          <w:tcPr>
            <w:tcW w:w="1701" w:type="dxa"/>
            <w:shd w:val="clear" w:color="auto" w:fill="auto"/>
            <w:noWrap/>
            <w:tcPrChange w:author="Wil Macaulay" w:date="2022-03-09T11:39:00Z" w:id="477">
              <w:tcPr>
                <w:tcW w:w="1701" w:type="dxa"/>
                <w:shd w:val="clear" w:color="auto" w:fill="auto"/>
                <w:noWrap/>
              </w:tcPr>
            </w:tcPrChange>
          </w:tcPr>
          <w:p w:rsidR="002A7B1A" w:rsidP="006208AC" w:rsidRDefault="002A7B1A" w14:paraId="0AC3CB8D" w14:textId="3E06F763">
            <w:pPr>
              <w:ind w:left="0"/>
              <w:rPr>
                <w:ins w:author="Wil Macaulay" w:date="2022-02-22T11:48:00Z" w:id="478"/>
                <w:rFonts w:eastAsia="Times New Roman" w:cs="Arial"/>
                <w:color w:val="000000" w:themeColor="text1"/>
                <w:sz w:val="22"/>
                <w:lang w:val="en-CA"/>
              </w:rPr>
            </w:pPr>
            <w:ins w:author="Wil Macaulay" w:date="2022-02-22T11:49:00Z" w:id="479">
              <w:r>
                <w:rPr>
                  <w:rFonts w:eastAsia="Times New Roman" w:cs="Arial"/>
                  <w:color w:val="000000" w:themeColor="text1"/>
                  <w:sz w:val="22"/>
                  <w:lang w:val="en-CA"/>
                </w:rPr>
                <w:t>R-021</w:t>
              </w:r>
            </w:ins>
          </w:p>
        </w:tc>
        <w:tc>
          <w:tcPr>
            <w:tcW w:w="5949" w:type="dxa"/>
            <w:shd w:val="clear" w:color="auto" w:fill="auto"/>
            <w:tcPrChange w:author="Wil Macaulay" w:date="2022-03-09T11:39:00Z" w:id="480">
              <w:tcPr>
                <w:tcW w:w="5949" w:type="dxa"/>
                <w:shd w:val="clear" w:color="auto" w:fill="auto"/>
              </w:tcPr>
            </w:tcPrChange>
          </w:tcPr>
          <w:p w:rsidR="002A7B1A" w:rsidP="006208AC" w:rsidRDefault="002A7B1A" w14:paraId="14649460" w14:textId="10D2293E">
            <w:pPr>
              <w:ind w:left="57"/>
              <w:rPr>
                <w:ins w:author="Wil Macaulay" w:date="2022-02-22T11:48:00Z" w:id="481"/>
                <w:rFonts w:eastAsia="Times New Roman" w:cs="Arial"/>
                <w:color w:val="000000" w:themeColor="text1"/>
                <w:sz w:val="22"/>
                <w:lang w:val="en-CA"/>
              </w:rPr>
            </w:pPr>
            <w:ins w:author="Wil Macaulay" w:date="2022-02-22T11:49:00Z" w:id="482">
              <w:r>
                <w:rPr>
                  <w:rFonts w:eastAsia="Times New Roman" w:cs="Arial"/>
                  <w:color w:val="000000" w:themeColor="text1"/>
                  <w:sz w:val="22"/>
                  <w:lang w:val="en-CA"/>
                </w:rPr>
                <w:t>A set of configuration settings (“profile</w:t>
              </w:r>
            </w:ins>
            <w:ins w:author="Wil Macaulay" w:date="2022-02-22T11:50:00Z" w:id="483">
              <w:r>
                <w:rPr>
                  <w:rFonts w:eastAsia="Times New Roman" w:cs="Arial"/>
                  <w:color w:val="000000" w:themeColor="text1"/>
                  <w:sz w:val="22"/>
                  <w:lang w:val="en-CA"/>
                </w:rPr>
                <w:t>”)</w:t>
              </w:r>
            </w:ins>
            <w:ins w:author="Wil Macaulay" w:date="2022-02-22T11:49:00Z" w:id="484">
              <w:r>
                <w:rPr>
                  <w:rFonts w:eastAsia="Times New Roman" w:cs="Arial"/>
                  <w:color w:val="000000" w:themeColor="text1"/>
                  <w:sz w:val="22"/>
                  <w:lang w:val="en-CA"/>
                </w:rPr>
                <w:t xml:space="preserve"> should be recorded and restored</w:t>
              </w:r>
            </w:ins>
          </w:p>
        </w:tc>
      </w:tr>
      <w:tr w:rsidR="002A7B1A" w:rsidTr="7D663C9C" w14:paraId="703B4E26" w14:textId="77777777">
        <w:trPr>
          <w:ins w:author="Wil Macaulay" w:date="2022-02-18T18:47:00Z" w:id="485"/>
          <w:del w:author="Wil Macaulay" w:date="2022-02-18T18:50:00Z" w:id="486"/>
          <w:trPrChange w:author="Wil Macaulay" w:date="2022-03-09T11:39:00Z" w:id="487">
            <w:trPr>
              <w:gridAfter w:val="0"/>
            </w:trPr>
          </w:trPrChange>
        </w:trPr>
        <w:tc>
          <w:tcPr>
            <w:tcW w:w="1701" w:type="dxa"/>
            <w:shd w:val="clear" w:color="auto" w:fill="auto"/>
            <w:noWrap/>
            <w:tcPrChange w:author="Wil Macaulay" w:date="2022-03-09T11:39:00Z" w:id="488">
              <w:tcPr>
                <w:tcW w:w="1701" w:type="dxa"/>
                <w:shd w:val="clear" w:color="auto" w:fill="auto"/>
                <w:noWrap/>
              </w:tcPr>
            </w:tcPrChange>
          </w:tcPr>
          <w:p w:rsidR="002A7B1A" w:rsidP="006208AC" w:rsidRDefault="002A7B1A" w14:paraId="70693C83" w14:textId="15497370">
            <w:pPr>
              <w:ind w:left="0"/>
              <w:rPr>
                <w:ins w:author="Wil Macaulay" w:date="2022-02-18T18:47:00Z" w:id="489"/>
                <w:del w:author="Wil Macaulay" w:date="2022-02-18T18:50:00Z" w:id="490"/>
                <w:rFonts w:eastAsia="Times New Roman" w:cs="Arial"/>
                <w:color w:val="000000" w:themeColor="text1"/>
                <w:sz w:val="22"/>
                <w:lang w:val="en-CA"/>
              </w:rPr>
            </w:pPr>
            <w:ins w:author="Wil Macaulay" w:date="2022-02-18T18:47:00Z" w:id="491">
              <w:del w:author="Wil Macaulay" w:date="2022-02-18T18:50:00Z" w:id="492">
                <w:r>
                  <w:rPr>
                    <w:rFonts w:eastAsia="Times New Roman" w:cs="Arial"/>
                    <w:color w:val="000000" w:themeColor="text1"/>
                    <w:sz w:val="22"/>
                    <w:lang w:val="en-CA"/>
                  </w:rPr>
                  <w:delText>R-019</w:delText>
                </w:r>
              </w:del>
            </w:ins>
          </w:p>
        </w:tc>
        <w:tc>
          <w:tcPr>
            <w:tcW w:w="5949" w:type="dxa"/>
            <w:shd w:val="clear" w:color="auto" w:fill="auto"/>
            <w:tcPrChange w:author="Wil Macaulay" w:date="2022-03-09T11:39:00Z" w:id="493">
              <w:tcPr>
                <w:tcW w:w="5949" w:type="dxa"/>
                <w:shd w:val="clear" w:color="auto" w:fill="auto"/>
              </w:tcPr>
            </w:tcPrChange>
          </w:tcPr>
          <w:p w:rsidR="002A7B1A" w:rsidP="006208AC" w:rsidRDefault="002A7B1A" w14:paraId="104373CA" w14:textId="380C4CD0">
            <w:pPr>
              <w:ind w:left="57"/>
              <w:rPr>
                <w:ins w:author="Wil Macaulay" w:date="2022-02-18T18:47:00Z" w:id="494"/>
                <w:del w:author="Wil Macaulay" w:date="2022-02-18T18:50:00Z" w:id="495"/>
                <w:rFonts w:eastAsia="Times New Roman" w:cs="Arial"/>
                <w:color w:val="000000" w:themeColor="text1"/>
                <w:sz w:val="22"/>
                <w:lang w:val="en-CA"/>
              </w:rPr>
            </w:pPr>
            <w:ins w:author="Wil Macaulay" w:date="2022-02-18T18:47:00Z" w:id="496">
              <w:del w:author="Wil Macaulay" w:date="2022-02-18T18:50:00Z" w:id="497">
                <w:r>
                  <w:rPr>
                    <w:rFonts w:eastAsia="Times New Roman" w:cs="Arial"/>
                    <w:color w:val="000000" w:themeColor="text1"/>
                    <w:sz w:val="22"/>
                    <w:lang w:val="en-CA"/>
                  </w:rPr>
                  <w:delText xml:space="preserve">All </w:delText>
                </w:r>
              </w:del>
            </w:ins>
            <w:ins w:author="Wil Macaulay" w:date="2022-02-18T18:48:00Z" w:id="498">
              <w:del w:author="Wil Macaulay" w:date="2022-02-18T18:50:00Z" w:id="499">
                <w:r>
                  <w:rPr>
                    <w:rFonts w:eastAsia="Times New Roman" w:cs="Arial"/>
                    <w:color w:val="000000" w:themeColor="text1"/>
                    <w:sz w:val="22"/>
                    <w:lang w:val="en-CA"/>
                  </w:rPr>
                  <w:delText>EEG d</w:delText>
                </w:r>
              </w:del>
            </w:ins>
            <w:ins w:author="Wil Macaulay" w:date="2022-02-18T18:47:00Z" w:id="500">
              <w:del w:author="Wil Macaulay" w:date="2022-02-18T18:50:00Z" w:id="501">
                <w:r>
                  <w:rPr>
                    <w:rFonts w:eastAsia="Times New Roman" w:cs="Arial"/>
                    <w:color w:val="000000" w:themeColor="text1"/>
                    <w:sz w:val="22"/>
                    <w:lang w:val="en-CA"/>
                  </w:rPr>
                  <w:delText xml:space="preserve">ata </w:delText>
                </w:r>
              </w:del>
            </w:ins>
            <w:ins w:author="Wil Macaulay" w:date="2022-02-18T18:48:00Z" w:id="502">
              <w:del w:author="Wil Macaulay" w:date="2022-02-18T18:50:00Z" w:id="503">
                <w:r>
                  <w:rPr>
                    <w:rFonts w:eastAsia="Times New Roman" w:cs="Arial"/>
                    <w:color w:val="000000" w:themeColor="text1"/>
                    <w:sz w:val="22"/>
                    <w:lang w:val="en-CA"/>
                  </w:rPr>
                  <w:delText>captured must remain in the United States.</w:delText>
                </w:r>
              </w:del>
            </w:ins>
          </w:p>
        </w:tc>
      </w:tr>
      <w:tr w:rsidR="002A7B1A" w:rsidTr="7D663C9C" w14:paraId="0711C28B" w14:textId="77777777">
        <w:trPr>
          <w:ins w:author="Astrid McNellis" w:date="2022-03-08T09:35:00Z" w:id="504"/>
          <w:trPrChange w:author="Wil Macaulay" w:date="2022-03-09T11:39:00Z" w:id="505">
            <w:trPr>
              <w:gridAfter w:val="0"/>
            </w:trPr>
          </w:trPrChange>
        </w:trPr>
        <w:tc>
          <w:tcPr>
            <w:tcW w:w="1701" w:type="dxa"/>
            <w:shd w:val="clear" w:color="auto" w:fill="auto"/>
            <w:noWrap/>
            <w:tcPrChange w:author="Wil Macaulay" w:date="2022-03-09T11:39:00Z" w:id="506">
              <w:tcPr>
                <w:tcW w:w="1701" w:type="dxa"/>
                <w:shd w:val="clear" w:color="auto" w:fill="auto"/>
                <w:noWrap/>
              </w:tcPr>
            </w:tcPrChange>
          </w:tcPr>
          <w:p w:rsidR="002A7B1A" w:rsidP="068A0C6E" w:rsidRDefault="002A7B1A" w14:paraId="6B3AA425" w14:textId="34B5BF99">
            <w:pPr>
              <w:ind w:left="0"/>
              <w:rPr>
                <w:ins w:author="Astrid McNellis" w:date="2022-03-08T09:35:00Z" w:id="507"/>
                <w:rFonts w:eastAsia="Times New Roman" w:cs="Arial"/>
                <w:color w:val="000000" w:themeColor="text1"/>
                <w:sz w:val="22"/>
                <w:lang w:val="en-CA"/>
              </w:rPr>
            </w:pPr>
            <w:bookmarkStart w:name="OLE_LINK1" w:id="508"/>
            <w:bookmarkStart w:name="OLE_LINK2" w:id="509"/>
            <w:commentRangeStart w:id="510"/>
            <w:commentRangeStart w:id="511"/>
            <w:commentRangeStart w:id="512"/>
            <w:commentRangeEnd w:id="510"/>
            <w:r>
              <w:rPr>
                <w:rStyle w:val="CommentReference"/>
              </w:rPr>
              <w:commentReference w:id="510"/>
            </w:r>
            <w:commentRangeEnd w:id="511"/>
            <w:r>
              <w:rPr>
                <w:rStyle w:val="CommentReference"/>
              </w:rPr>
              <w:commentReference w:id="511"/>
            </w:r>
            <w:commentRangeEnd w:id="512"/>
            <w:r>
              <w:rPr>
                <w:rStyle w:val="CommentReference"/>
              </w:rPr>
              <w:commentReference w:id="512"/>
            </w:r>
            <w:ins w:author="Wil Macaulay" w:date="2022-03-11T18:23:00Z" w:id="513">
              <w:r w:rsidRPr="068A0C6E" w:rsidR="003A43D0">
                <w:rPr>
                  <w:rFonts w:eastAsia="Times New Roman" w:cs="Arial"/>
                  <w:color w:val="000000" w:themeColor="text1"/>
                  <w:sz w:val="22"/>
                  <w:lang w:val="en-CA"/>
                </w:rPr>
                <w:t>R-022</w:t>
              </w:r>
            </w:ins>
          </w:p>
        </w:tc>
        <w:tc>
          <w:tcPr>
            <w:tcW w:w="5949" w:type="dxa"/>
            <w:shd w:val="clear" w:color="auto" w:fill="auto"/>
            <w:tcPrChange w:author="Wil Macaulay" w:date="2022-03-09T11:39:00Z" w:id="514">
              <w:tcPr>
                <w:tcW w:w="5949" w:type="dxa"/>
                <w:shd w:val="clear" w:color="auto" w:fill="auto"/>
              </w:tcPr>
            </w:tcPrChange>
          </w:tcPr>
          <w:p w:rsidR="002A7B1A" w:rsidP="006208AC" w:rsidRDefault="003A43D0" w14:paraId="43B81740" w14:textId="36F0281E">
            <w:pPr>
              <w:ind w:left="57"/>
              <w:rPr>
                <w:ins w:author="Astrid McNellis" w:date="2022-03-08T09:35:00Z" w:id="515"/>
                <w:rFonts w:eastAsia="Times New Roman" w:cs="Arial"/>
                <w:color w:val="000000" w:themeColor="text1"/>
                <w:sz w:val="22"/>
                <w:lang w:val="en-CA"/>
              </w:rPr>
            </w:pPr>
            <w:ins w:author="Wil Macaulay" w:date="2022-03-11T18:23:00Z" w:id="516">
              <w:r>
                <w:t>Any interaction by the caregiver (for example, marking ‘correct vs incorrect’ responses) must be done without distraction to the primary user.</w:t>
              </w:r>
            </w:ins>
          </w:p>
        </w:tc>
      </w:tr>
      <w:tr w:rsidR="00E76D98" w:rsidTr="006D2D99" w14:paraId="4E3E18FD" w14:textId="77777777">
        <w:trPr>
          <w:ins w:author="Wil Macaulay" w:date="2022-04-01T14:12:00Z" w:id="517"/>
        </w:trPr>
        <w:tc>
          <w:tcPr>
            <w:tcW w:w="1701" w:type="dxa"/>
            <w:shd w:val="clear" w:color="auto" w:fill="auto"/>
            <w:noWrap/>
          </w:tcPr>
          <w:p w:rsidR="00E76D98" w:rsidP="006D2D99" w:rsidRDefault="00E76D98" w14:paraId="160DEDF8" w14:textId="104C7227">
            <w:pPr>
              <w:ind w:left="0"/>
              <w:rPr>
                <w:ins w:author="Wil Macaulay" w:date="2022-04-01T14:12:00Z" w:id="518"/>
                <w:rFonts w:eastAsia="Times New Roman" w:cs="Arial"/>
                <w:color w:val="000000" w:themeColor="text1"/>
                <w:sz w:val="22"/>
                <w:lang w:val="en-CA"/>
              </w:rPr>
            </w:pPr>
            <w:commentRangeStart w:id="519"/>
            <w:commentRangeStart w:id="520"/>
            <w:commentRangeStart w:id="521"/>
            <w:commentRangeEnd w:id="519"/>
            <w:ins w:author="Wil Macaulay" w:date="2022-04-01T14:12:00Z" w:id="522">
              <w:r>
                <w:rPr>
                  <w:rStyle w:val="CommentReference"/>
                </w:rPr>
                <w:commentReference w:id="519"/>
              </w:r>
              <w:commentRangeEnd w:id="520"/>
              <w:r>
                <w:rPr>
                  <w:rStyle w:val="CommentReference"/>
                </w:rPr>
                <w:commentReference w:id="520"/>
              </w:r>
              <w:commentRangeEnd w:id="521"/>
              <w:r>
                <w:rPr>
                  <w:rStyle w:val="CommentReference"/>
                </w:rPr>
                <w:commentReference w:id="521"/>
              </w:r>
              <w:r w:rsidRPr="068A0C6E">
                <w:rPr>
                  <w:rFonts w:eastAsia="Times New Roman" w:cs="Arial"/>
                  <w:color w:val="000000" w:themeColor="text1"/>
                  <w:sz w:val="22"/>
                  <w:lang w:val="en-CA"/>
                </w:rPr>
                <w:t>R-02</w:t>
              </w:r>
              <w:r>
                <w:rPr>
                  <w:rFonts w:eastAsia="Times New Roman" w:cs="Arial"/>
                  <w:color w:val="000000" w:themeColor="text1"/>
                  <w:sz w:val="22"/>
                  <w:lang w:val="en-CA"/>
                </w:rPr>
                <w:t>3</w:t>
              </w:r>
            </w:ins>
          </w:p>
        </w:tc>
        <w:tc>
          <w:tcPr>
            <w:tcW w:w="5949" w:type="dxa"/>
            <w:shd w:val="clear" w:color="auto" w:fill="auto"/>
          </w:tcPr>
          <w:p w:rsidR="00E76D98" w:rsidP="006D2D99" w:rsidRDefault="00E51293" w14:paraId="2F6EF1C7" w14:textId="5A1CCC70">
            <w:pPr>
              <w:ind w:left="57"/>
              <w:rPr>
                <w:ins w:author="Wil Macaulay" w:date="2022-04-01T14:12:00Z" w:id="523"/>
                <w:rFonts w:eastAsia="Times New Roman" w:cs="Arial"/>
                <w:color w:val="000000" w:themeColor="text1"/>
                <w:sz w:val="22"/>
                <w:lang w:val="en-CA"/>
              </w:rPr>
            </w:pPr>
            <w:ins w:author="Wil Macaulay" w:date="2022-04-01T14:13:00Z" w:id="524">
              <w:r>
                <w:t>The minimum acceptable accuracy is 50%, with the expectation that 80% accuracy can be achieved with practice</w:t>
              </w:r>
            </w:ins>
            <w:ins w:author="Wil Macaulay" w:date="2022-04-01T14:12:00Z" w:id="525">
              <w:r w:rsidR="00E76D98">
                <w:t>.</w:t>
              </w:r>
            </w:ins>
          </w:p>
        </w:tc>
      </w:tr>
      <w:bookmarkEnd w:id="508"/>
      <w:bookmarkEnd w:id="509"/>
    </w:tbl>
    <w:p w:rsidRPr="00A1794A" w:rsidR="00A1794A" w:rsidP="00A1794A" w:rsidRDefault="00A1794A" w14:paraId="4371846B" w14:textId="77777777"/>
    <w:p w:rsidRPr="00EC4313" w:rsidR="00EC4313" w:rsidP="00A1794A" w:rsidRDefault="00EC4313" w14:paraId="4A13AE00" w14:textId="77777777">
      <w:pPr>
        <w:ind w:left="0"/>
      </w:pPr>
    </w:p>
    <w:p w:rsidR="00A23792" w:rsidP="00A23792" w:rsidRDefault="00A23792" w14:paraId="562BBF83" w14:textId="19D4A3A9">
      <w:pPr>
        <w:pStyle w:val="Heading2"/>
      </w:pPr>
      <w:bookmarkStart w:name="_Toc99721246" w:id="526"/>
      <w:commentRangeStart w:id="527"/>
      <w:r>
        <w:t>Non-requirements</w:t>
      </w:r>
      <w:commentRangeEnd w:id="527"/>
      <w:r>
        <w:rPr>
          <w:rStyle w:val="CommentReference"/>
        </w:rPr>
        <w:commentReference w:id="527"/>
      </w:r>
      <w:bookmarkEnd w:id="526"/>
    </w:p>
    <w:p w:rsidR="000B10C9" w:rsidP="000B10C9" w:rsidRDefault="000B10C9" w14:paraId="675EF402" w14:textId="77777777">
      <w:r>
        <w:t xml:space="preserve">This section identifies possible feature candidates that were not identified as </w:t>
      </w:r>
      <w:proofErr w:type="gramStart"/>
      <w:r>
        <w:t>requirements, but</w:t>
      </w:r>
      <w:proofErr w:type="gramEnd"/>
      <w:r>
        <w:t xml:space="preserve"> are not simply missing. Feature candidates in this section are often surfaced during detailed analysis.  This section is included to ensure that stakeholders agree that business goals can still be satisfied without the inclusion of these feature candidates as requirements.</w:t>
      </w:r>
      <w:r w:rsidR="00B35340">
        <w:t xml:space="preserve"> Note that future product release may promote some of these items to requirements</w:t>
      </w:r>
    </w:p>
    <w:tbl>
      <w:tblPr>
        <w:tblW w:w="860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A0" w:firstRow="1" w:lastRow="0" w:firstColumn="1" w:lastColumn="0" w:noHBand="0" w:noVBand="1"/>
      </w:tblPr>
      <w:tblGrid>
        <w:gridCol w:w="1701"/>
        <w:gridCol w:w="5909"/>
        <w:gridCol w:w="992"/>
      </w:tblGrid>
      <w:tr w:rsidR="007D3BBD" w:rsidTr="006208AC" w14:paraId="3ACAE24A" w14:textId="77777777">
        <w:tc>
          <w:tcPr>
            <w:tcW w:w="1701" w:type="dxa"/>
            <w:shd w:val="clear" w:color="auto" w:fill="auto"/>
            <w:noWrap/>
          </w:tcPr>
          <w:p w:rsidR="007D3BBD" w:rsidP="006208AC" w:rsidRDefault="007D3BBD" w14:paraId="4FF1B54E" w14:textId="075EB158">
            <w:pPr>
              <w:ind w:left="0"/>
              <w:rPr>
                <w:rFonts w:eastAsia="Times New Roman" w:cs="Arial"/>
                <w:color w:val="000000" w:themeColor="text1"/>
                <w:sz w:val="22"/>
                <w:lang w:val="en-CA"/>
              </w:rPr>
            </w:pPr>
            <w:r>
              <w:rPr>
                <w:rFonts w:eastAsia="Times New Roman" w:cs="Arial"/>
                <w:color w:val="000000" w:themeColor="text1"/>
                <w:sz w:val="22"/>
                <w:lang w:val="en-CA"/>
              </w:rPr>
              <w:t>NR-001</w:t>
            </w:r>
          </w:p>
        </w:tc>
        <w:tc>
          <w:tcPr>
            <w:tcW w:w="5909" w:type="dxa"/>
            <w:shd w:val="clear" w:color="auto" w:fill="auto"/>
          </w:tcPr>
          <w:p w:rsidR="007D3BBD" w:rsidP="006208AC" w:rsidRDefault="007D3BBD" w14:paraId="06C55359" w14:textId="35172D9A">
            <w:pPr>
              <w:ind w:left="57"/>
              <w:rPr>
                <w:rFonts w:eastAsia="Times New Roman" w:cs="Arial"/>
                <w:color w:val="000000" w:themeColor="text1"/>
                <w:sz w:val="22"/>
                <w:lang w:val="en-CA"/>
              </w:rPr>
            </w:pPr>
            <w:r>
              <w:rPr>
                <w:rFonts w:eastAsia="Times New Roman" w:cs="Arial"/>
                <w:color w:val="000000" w:themeColor="text1"/>
                <w:sz w:val="22"/>
                <w:lang w:val="en-CA"/>
              </w:rPr>
              <w:t>It is not required that the primary user be able to access functionality other than R-001 (above) in the absence of a caregiver.</w:t>
            </w:r>
          </w:p>
        </w:tc>
        <w:tc>
          <w:tcPr>
            <w:tcW w:w="992" w:type="dxa"/>
            <w:shd w:val="clear" w:color="auto" w:fill="auto"/>
            <w:noWrap/>
          </w:tcPr>
          <w:p w:rsidR="007D3BBD" w:rsidP="006208AC" w:rsidRDefault="007D3BBD" w14:paraId="5B1B20EC" w14:textId="77777777">
            <w:pPr>
              <w:rPr>
                <w:rFonts w:eastAsia="Times New Roman" w:cs="Arial"/>
                <w:color w:val="000000" w:themeColor="text1"/>
                <w:sz w:val="22"/>
                <w:lang w:val="en-CA"/>
              </w:rPr>
            </w:pPr>
          </w:p>
        </w:tc>
      </w:tr>
      <w:tr w:rsidR="00A61F00" w:rsidTr="006208AC" w14:paraId="52F9192E" w14:textId="77777777">
        <w:tc>
          <w:tcPr>
            <w:tcW w:w="1701" w:type="dxa"/>
            <w:shd w:val="clear" w:color="auto" w:fill="auto"/>
            <w:noWrap/>
          </w:tcPr>
          <w:p w:rsidR="00A61F00" w:rsidP="006208AC" w:rsidRDefault="00A61F00" w14:paraId="706D6ED4" w14:textId="5210B0EA">
            <w:pPr>
              <w:ind w:left="0"/>
              <w:rPr>
                <w:rFonts w:eastAsia="Times New Roman" w:cs="Arial"/>
                <w:color w:val="000000" w:themeColor="text1"/>
                <w:sz w:val="22"/>
                <w:lang w:val="en-CA"/>
              </w:rPr>
            </w:pPr>
            <w:r>
              <w:rPr>
                <w:rFonts w:eastAsia="Times New Roman" w:cs="Arial"/>
                <w:color w:val="000000" w:themeColor="text1"/>
                <w:sz w:val="22"/>
                <w:lang w:val="en-CA"/>
              </w:rPr>
              <w:t>NR-002</w:t>
            </w:r>
          </w:p>
        </w:tc>
        <w:tc>
          <w:tcPr>
            <w:tcW w:w="5909" w:type="dxa"/>
            <w:shd w:val="clear" w:color="auto" w:fill="auto"/>
          </w:tcPr>
          <w:p w:rsidR="00A61F00" w:rsidP="006208AC" w:rsidRDefault="00A61F00" w14:paraId="3141A591" w14:textId="07BF056A">
            <w:pPr>
              <w:ind w:left="57"/>
              <w:rPr>
                <w:rFonts w:eastAsia="Times New Roman" w:cs="Arial"/>
                <w:color w:val="000000" w:themeColor="text1"/>
                <w:sz w:val="22"/>
                <w:lang w:val="en-CA"/>
              </w:rPr>
            </w:pPr>
            <w:r>
              <w:rPr>
                <w:rFonts w:eastAsia="Times New Roman" w:cs="Arial"/>
                <w:color w:val="000000" w:themeColor="text1"/>
                <w:sz w:val="22"/>
                <w:lang w:val="en-CA"/>
              </w:rPr>
              <w:t>It is not required in the first release to add or modify stimuli</w:t>
            </w:r>
            <w:r w:rsidR="00B05DC6">
              <w:rPr>
                <w:rFonts w:eastAsia="Times New Roman" w:cs="Arial"/>
                <w:color w:val="000000" w:themeColor="text1"/>
                <w:sz w:val="22"/>
                <w:lang w:val="en-CA"/>
              </w:rPr>
              <w:t>, but this requirement will be needed in subsequent releases.</w:t>
            </w:r>
          </w:p>
        </w:tc>
        <w:tc>
          <w:tcPr>
            <w:tcW w:w="992" w:type="dxa"/>
            <w:shd w:val="clear" w:color="auto" w:fill="auto"/>
            <w:noWrap/>
          </w:tcPr>
          <w:p w:rsidR="00A61F00" w:rsidP="006208AC" w:rsidRDefault="00A61F00" w14:paraId="3E796A8B" w14:textId="77777777">
            <w:pPr>
              <w:rPr>
                <w:rFonts w:eastAsia="Times New Roman" w:cs="Arial"/>
                <w:color w:val="000000" w:themeColor="text1"/>
                <w:sz w:val="22"/>
                <w:lang w:val="en-CA"/>
              </w:rPr>
            </w:pPr>
          </w:p>
        </w:tc>
      </w:tr>
      <w:tr w:rsidR="00C2513C" w:rsidTr="006208AC" w14:paraId="7C5D2C64" w14:textId="77777777">
        <w:tc>
          <w:tcPr>
            <w:tcW w:w="1701" w:type="dxa"/>
            <w:shd w:val="clear" w:color="auto" w:fill="auto"/>
            <w:noWrap/>
          </w:tcPr>
          <w:p w:rsidR="00C2513C" w:rsidP="006208AC" w:rsidRDefault="00C2513C" w14:paraId="292970E1" w14:textId="3DFD3C3C">
            <w:pPr>
              <w:ind w:left="0"/>
              <w:rPr>
                <w:rFonts w:eastAsia="Times New Roman" w:cs="Arial"/>
                <w:color w:val="000000" w:themeColor="text1"/>
                <w:sz w:val="22"/>
                <w:lang w:val="en-CA"/>
              </w:rPr>
            </w:pPr>
            <w:r>
              <w:rPr>
                <w:rFonts w:eastAsia="Times New Roman" w:cs="Arial"/>
                <w:color w:val="000000" w:themeColor="text1"/>
                <w:sz w:val="22"/>
                <w:lang w:val="en-CA"/>
              </w:rPr>
              <w:t>NR-003</w:t>
            </w:r>
          </w:p>
        </w:tc>
        <w:tc>
          <w:tcPr>
            <w:tcW w:w="5909" w:type="dxa"/>
            <w:shd w:val="clear" w:color="auto" w:fill="auto"/>
          </w:tcPr>
          <w:p w:rsidR="00C2513C" w:rsidP="006208AC" w:rsidRDefault="00C2513C" w14:paraId="35DC2E2C" w14:textId="3C56396F">
            <w:pPr>
              <w:ind w:left="57"/>
              <w:rPr>
                <w:rFonts w:eastAsia="Times New Roman" w:cs="Arial"/>
                <w:color w:val="000000" w:themeColor="text1"/>
                <w:sz w:val="22"/>
                <w:lang w:val="en-CA"/>
              </w:rPr>
            </w:pPr>
            <w:r>
              <w:rPr>
                <w:rFonts w:eastAsia="Times New Roman" w:cs="Arial"/>
                <w:color w:val="000000" w:themeColor="text1"/>
                <w:sz w:val="22"/>
                <w:lang w:val="en-CA"/>
              </w:rPr>
              <w:t>It is not required to modify the foreground or background colours of the stimuli</w:t>
            </w:r>
          </w:p>
        </w:tc>
        <w:tc>
          <w:tcPr>
            <w:tcW w:w="992" w:type="dxa"/>
            <w:shd w:val="clear" w:color="auto" w:fill="auto"/>
            <w:noWrap/>
          </w:tcPr>
          <w:p w:rsidR="00C2513C" w:rsidP="006208AC" w:rsidRDefault="00C2513C" w14:paraId="5AE41DEE" w14:textId="77777777">
            <w:pPr>
              <w:rPr>
                <w:rFonts w:eastAsia="Times New Roman" w:cs="Arial"/>
                <w:color w:val="000000" w:themeColor="text1"/>
                <w:sz w:val="22"/>
                <w:lang w:val="en-CA"/>
              </w:rPr>
            </w:pPr>
          </w:p>
        </w:tc>
      </w:tr>
      <w:tr w:rsidR="00431B65" w:rsidTr="006208AC" w14:paraId="4A23B1EF" w14:textId="77777777">
        <w:tc>
          <w:tcPr>
            <w:tcW w:w="1701" w:type="dxa"/>
            <w:shd w:val="clear" w:color="auto" w:fill="auto"/>
            <w:noWrap/>
          </w:tcPr>
          <w:p w:rsidR="00431B65" w:rsidP="006208AC" w:rsidRDefault="00431B65" w14:paraId="3E1126C7" w14:textId="35C3A0E6">
            <w:pPr>
              <w:ind w:left="0"/>
              <w:rPr>
                <w:rFonts w:eastAsia="Times New Roman" w:cs="Arial"/>
                <w:color w:val="000000" w:themeColor="text1"/>
                <w:sz w:val="22"/>
                <w:lang w:val="en-CA"/>
              </w:rPr>
            </w:pPr>
            <w:r>
              <w:rPr>
                <w:rFonts w:eastAsia="Times New Roman" w:cs="Arial"/>
                <w:color w:val="000000" w:themeColor="text1"/>
                <w:sz w:val="22"/>
                <w:lang w:val="en-CA"/>
              </w:rPr>
              <w:t>NR-004</w:t>
            </w:r>
          </w:p>
        </w:tc>
        <w:tc>
          <w:tcPr>
            <w:tcW w:w="5909" w:type="dxa"/>
            <w:shd w:val="clear" w:color="auto" w:fill="auto"/>
          </w:tcPr>
          <w:p w:rsidR="00431B65" w:rsidP="006208AC" w:rsidRDefault="00431B65" w14:paraId="330984D9" w14:textId="7BE6C3F9">
            <w:pPr>
              <w:ind w:left="57"/>
              <w:rPr>
                <w:rFonts w:eastAsia="Times New Roman" w:cs="Arial"/>
                <w:color w:val="000000" w:themeColor="text1"/>
                <w:sz w:val="22"/>
                <w:lang w:val="en-CA"/>
              </w:rPr>
            </w:pPr>
            <w:r>
              <w:rPr>
                <w:rFonts w:eastAsia="Times New Roman" w:cs="Arial"/>
                <w:color w:val="000000" w:themeColor="text1"/>
                <w:sz w:val="22"/>
                <w:lang w:val="en-CA"/>
              </w:rPr>
              <w:t xml:space="preserve">Upgrade of application, firmware or OS </w:t>
            </w:r>
            <w:r w:rsidR="0081030B">
              <w:rPr>
                <w:rFonts w:eastAsia="Times New Roman" w:cs="Arial"/>
                <w:color w:val="000000" w:themeColor="text1"/>
                <w:sz w:val="22"/>
                <w:lang w:val="en-CA"/>
              </w:rPr>
              <w:t>may</w:t>
            </w:r>
            <w:r>
              <w:rPr>
                <w:rFonts w:eastAsia="Times New Roman" w:cs="Arial"/>
                <w:color w:val="000000" w:themeColor="text1"/>
                <w:sz w:val="22"/>
                <w:lang w:val="en-CA"/>
              </w:rPr>
              <w:t xml:space="preserve"> require a Cognixion site visit.</w:t>
            </w:r>
          </w:p>
        </w:tc>
        <w:tc>
          <w:tcPr>
            <w:tcW w:w="992" w:type="dxa"/>
            <w:shd w:val="clear" w:color="auto" w:fill="auto"/>
            <w:noWrap/>
          </w:tcPr>
          <w:p w:rsidR="00431B65" w:rsidP="006208AC" w:rsidRDefault="00431B65" w14:paraId="0F3A4988" w14:textId="77777777">
            <w:pPr>
              <w:rPr>
                <w:rFonts w:eastAsia="Times New Roman" w:cs="Arial"/>
                <w:color w:val="000000" w:themeColor="text1"/>
                <w:sz w:val="22"/>
                <w:lang w:val="en-CA"/>
              </w:rPr>
            </w:pPr>
          </w:p>
        </w:tc>
      </w:tr>
      <w:tr w:rsidR="005B5F28" w:rsidTr="006208AC" w14:paraId="4F81DF81" w14:textId="77777777">
        <w:tc>
          <w:tcPr>
            <w:tcW w:w="1701" w:type="dxa"/>
            <w:shd w:val="clear" w:color="auto" w:fill="auto"/>
            <w:noWrap/>
          </w:tcPr>
          <w:p w:rsidR="005B5F28" w:rsidP="006208AC" w:rsidRDefault="005B5F28" w14:paraId="3087304E" w14:textId="744CC192">
            <w:pPr>
              <w:ind w:left="0"/>
              <w:rPr>
                <w:rFonts w:eastAsia="Times New Roman" w:cs="Arial"/>
                <w:color w:val="000000" w:themeColor="text1"/>
                <w:sz w:val="22"/>
                <w:lang w:val="en-CA"/>
              </w:rPr>
            </w:pPr>
            <w:r>
              <w:rPr>
                <w:rFonts w:eastAsia="Times New Roman" w:cs="Arial"/>
                <w:color w:val="000000" w:themeColor="text1"/>
                <w:sz w:val="22"/>
                <w:lang w:val="en-CA"/>
              </w:rPr>
              <w:t>NR-005</w:t>
            </w:r>
          </w:p>
        </w:tc>
        <w:tc>
          <w:tcPr>
            <w:tcW w:w="5909" w:type="dxa"/>
            <w:shd w:val="clear" w:color="auto" w:fill="auto"/>
          </w:tcPr>
          <w:p w:rsidR="005B5F28" w:rsidP="006208AC" w:rsidRDefault="005B5F28" w14:paraId="4D54E14C" w14:textId="683A68DA">
            <w:pPr>
              <w:ind w:left="57"/>
              <w:rPr>
                <w:rFonts w:eastAsia="Times New Roman" w:cs="Arial"/>
                <w:color w:val="000000" w:themeColor="text1"/>
                <w:sz w:val="22"/>
                <w:lang w:val="en-CA"/>
              </w:rPr>
            </w:pPr>
            <w:r>
              <w:rPr>
                <w:rFonts w:eastAsia="Times New Roman" w:cs="Arial"/>
                <w:color w:val="000000" w:themeColor="text1"/>
                <w:sz w:val="22"/>
                <w:lang w:val="en-CA"/>
              </w:rPr>
              <w:t xml:space="preserve">It is not required to use </w:t>
            </w:r>
            <w:r w:rsidR="00642B88">
              <w:rPr>
                <w:rFonts w:eastAsia="Times New Roman" w:cs="Arial"/>
                <w:color w:val="000000" w:themeColor="text1"/>
                <w:sz w:val="22"/>
                <w:lang w:val="en-CA"/>
              </w:rPr>
              <w:t>other stimuli besides flashing SSVEP in this phase of the project.</w:t>
            </w:r>
            <w:ins w:author="Wil Macaulay" w:date="2022-04-01T14:11:00Z" w:id="528">
              <w:r w:rsidR="00FD5E57">
                <w:rPr>
                  <w:rFonts w:eastAsia="Times New Roman" w:cs="Arial"/>
                  <w:color w:val="000000" w:themeColor="text1"/>
                  <w:sz w:val="22"/>
                  <w:lang w:val="en-CA"/>
                </w:rPr>
                <w:t xml:space="preserve"> </w:t>
              </w:r>
              <w:proofErr w:type="gramStart"/>
              <w:r w:rsidR="00E017B5">
                <w:rPr>
                  <w:rFonts w:eastAsia="Times New Roman" w:cs="Arial"/>
                  <w:color w:val="000000" w:themeColor="text1"/>
                  <w:sz w:val="22"/>
                  <w:lang w:val="en-CA"/>
                </w:rPr>
                <w:t>However</w:t>
              </w:r>
              <w:proofErr w:type="gramEnd"/>
              <w:r w:rsidR="00E017B5">
                <w:rPr>
                  <w:rFonts w:eastAsia="Times New Roman" w:cs="Arial"/>
                  <w:color w:val="000000" w:themeColor="text1"/>
                  <w:sz w:val="22"/>
                  <w:lang w:val="en-CA"/>
                </w:rPr>
                <w:t xml:space="preserve"> if motion-evoked potentials (SSMVEP) are shown to be more effective</w:t>
              </w:r>
            </w:ins>
            <w:ins w:author="Wil Macaulay" w:date="2022-04-01T14:12:00Z" w:id="529">
              <w:r w:rsidR="00E017B5">
                <w:rPr>
                  <w:rFonts w:eastAsia="Times New Roman" w:cs="Arial"/>
                  <w:color w:val="000000" w:themeColor="text1"/>
                  <w:sz w:val="22"/>
                  <w:lang w:val="en-CA"/>
                </w:rPr>
                <w:t xml:space="preserve"> or more comfortable</w:t>
              </w:r>
            </w:ins>
            <w:ins w:author="Wil Macaulay" w:date="2022-04-01T14:11:00Z" w:id="530">
              <w:r w:rsidR="00E017B5">
                <w:rPr>
                  <w:rFonts w:eastAsia="Times New Roman" w:cs="Arial"/>
                  <w:color w:val="000000" w:themeColor="text1"/>
                  <w:sz w:val="22"/>
                  <w:lang w:val="en-CA"/>
                </w:rPr>
                <w:t xml:space="preserve"> they can be substituted.</w:t>
              </w:r>
            </w:ins>
          </w:p>
        </w:tc>
        <w:tc>
          <w:tcPr>
            <w:tcW w:w="992" w:type="dxa"/>
            <w:shd w:val="clear" w:color="auto" w:fill="auto"/>
            <w:noWrap/>
          </w:tcPr>
          <w:p w:rsidR="005B5F28" w:rsidP="006208AC" w:rsidRDefault="005B5F28" w14:paraId="4C540CF5" w14:textId="77777777">
            <w:pPr>
              <w:rPr>
                <w:rFonts w:eastAsia="Times New Roman" w:cs="Arial"/>
                <w:color w:val="000000" w:themeColor="text1"/>
                <w:sz w:val="22"/>
                <w:lang w:val="en-CA"/>
              </w:rPr>
            </w:pPr>
          </w:p>
        </w:tc>
      </w:tr>
    </w:tbl>
    <w:p w:rsidR="00622C82" w:rsidRDefault="00622C82" w14:paraId="1DABC65A" w14:textId="77777777">
      <w:pPr>
        <w:spacing w:before="0" w:after="0"/>
        <w:ind w:left="0"/>
      </w:pPr>
      <w:r>
        <w:br w:type="page"/>
      </w:r>
    </w:p>
    <w:p w:rsidRPr="00CE6F16" w:rsidR="00CE6F16" w:rsidP="00CE6F16" w:rsidRDefault="00CE6F16" w14:paraId="61E531A7" w14:textId="77777777"/>
    <w:p w:rsidR="00A23792" w:rsidP="005A782E" w:rsidRDefault="0014694E" w14:paraId="30AEAE08" w14:textId="7D389BD0">
      <w:pPr>
        <w:pStyle w:val="Heading1"/>
        <w:rPr>
          <w:ins w:author="Wil Macaulay" w:date="2022-02-22T15:40:00Z" w:id="531"/>
        </w:rPr>
      </w:pPr>
      <w:bookmarkStart w:name="_Toc99721247" w:id="532"/>
      <w:r>
        <w:t>Assumptions</w:t>
      </w:r>
      <w:r w:rsidR="00517CEF">
        <w:t>, Risks</w:t>
      </w:r>
      <w:r>
        <w:t xml:space="preserve"> and Uncertainties</w:t>
      </w:r>
      <w:bookmarkEnd w:id="532"/>
    </w:p>
    <w:p w:rsidR="00E85AB7" w:rsidRDefault="00E85AB7" w14:paraId="34A00E03" w14:textId="10B02F9E">
      <w:pPr>
        <w:pStyle w:val="Heading2"/>
        <w:pPrChange w:author="Wil Macaulay" w:date="2022-02-22T15:40:00Z" w:id="533">
          <w:pPr>
            <w:pStyle w:val="Heading1"/>
          </w:pPr>
        </w:pPrChange>
      </w:pPr>
      <w:bookmarkStart w:name="_Toc99721248" w:id="534"/>
      <w:ins w:author="Wil Macaulay" w:date="2022-02-22T15:40:00Z" w:id="535">
        <w:r>
          <w:t>Assumptions</w:t>
        </w:r>
      </w:ins>
      <w:bookmarkEnd w:id="534"/>
    </w:p>
    <w:bookmarkEnd w:id="1"/>
    <w:p w:rsidR="00C1179A" w:rsidP="00E21310" w:rsidRDefault="00C1179A" w14:paraId="385744FE" w14:textId="61567F01"/>
    <w:p w:rsidR="00161373" w:rsidP="00517CEF" w:rsidRDefault="00161373" w14:paraId="4EEE5B3B" w14:textId="6A05D7C8">
      <w:pPr>
        <w:pStyle w:val="ListParagraph"/>
        <w:numPr>
          <w:ilvl w:val="0"/>
          <w:numId w:val="39"/>
        </w:numPr>
      </w:pPr>
      <w:r>
        <w:t>Use of the AR-based AAC application (</w:t>
      </w:r>
      <w:proofErr w:type="spellStart"/>
      <w:r>
        <w:t>Speakprose</w:t>
      </w:r>
      <w:proofErr w:type="spellEnd"/>
      <w:r>
        <w:t xml:space="preserve"> AR) is entirely out of scope for </w:t>
      </w:r>
      <w:r w:rsidR="00F676C7">
        <w:t>the initial</w:t>
      </w:r>
      <w:r>
        <w:t xml:space="preserve"> </w:t>
      </w:r>
      <w:r w:rsidR="0001102D">
        <w:t xml:space="preserve">phase of the </w:t>
      </w:r>
      <w:r>
        <w:t>project</w:t>
      </w:r>
      <w:r w:rsidR="0001102D">
        <w:t xml:space="preserve">. </w:t>
      </w:r>
    </w:p>
    <w:p w:rsidR="00E30689" w:rsidDel="00E51293" w:rsidP="00517CEF" w:rsidRDefault="00594887" w14:paraId="2D05D1D9" w14:textId="6B3C5DE7">
      <w:pPr>
        <w:pStyle w:val="ListParagraph"/>
        <w:numPr>
          <w:ilvl w:val="0"/>
          <w:numId w:val="39"/>
        </w:numPr>
        <w:rPr>
          <w:del w:author="Wil Macaulay" w:date="2022-04-01T14:14:00Z" w:id="536"/>
        </w:rPr>
      </w:pPr>
      <w:commentRangeStart w:id="537"/>
      <w:ins w:author="Astrid McNellis" w:date="2022-03-08T09:38:00Z" w:id="538">
        <w:del w:author="Wil Macaulay" w:date="2022-04-01T14:14:00Z" w:id="539">
          <w:r w:rsidDel="00E51293">
            <w:delText xml:space="preserve">The </w:delText>
          </w:r>
        </w:del>
      </w:ins>
      <w:del w:author="Wil Macaulay" w:date="2022-04-01T14:14:00Z" w:id="540">
        <w:r w:rsidDel="00E51293" w:rsidR="00E30689">
          <w:delText>What is the minimum acceptable accuracy</w:delText>
        </w:r>
      </w:del>
      <w:ins w:author="Astrid McNellis" w:date="2022-03-08T09:39:00Z" w:id="541">
        <w:del w:author="Wil Macaulay" w:date="2022-04-01T14:14:00Z" w:id="542">
          <w:r w:rsidDel="00E51293" w:rsidR="00811017">
            <w:delText xml:space="preserve"> is </w:delText>
          </w:r>
        </w:del>
      </w:ins>
      <w:del w:author="Wil Macaulay" w:date="2022-04-01T14:14:00Z" w:id="543">
        <w:r w:rsidDel="00E51293" w:rsidR="00E30689">
          <w:delText>?</w:delText>
        </w:r>
        <w:r w:rsidDel="00E51293" w:rsidR="00431B65">
          <w:delText xml:space="preserve"> (50% initially</w:delText>
        </w:r>
      </w:del>
      <w:ins w:author="Astrid McNellis" w:date="2022-03-08T09:39:00Z" w:id="544">
        <w:del w:author="Wil Macaulay" w:date="2022-04-01T14:14:00Z" w:id="545">
          <w:r w:rsidDel="00E51293" w:rsidR="00811017">
            <w:delText xml:space="preserve">, with a goal of </w:delText>
          </w:r>
        </w:del>
      </w:ins>
      <w:del w:author="Wil Macaulay" w:date="2022-04-01T14:14:00Z" w:id="546">
        <w:r w:rsidDel="00E51293" w:rsidR="00431B65">
          <w:delText>/80% eventually)</w:delText>
        </w:r>
        <w:commentRangeEnd w:id="537"/>
        <w:r w:rsidDel="00E51293" w:rsidR="0005351B">
          <w:rPr>
            <w:rStyle w:val="CommentReference"/>
            <w:rFonts w:eastAsia="Calibri"/>
          </w:rPr>
          <w:commentReference w:id="537"/>
        </w:r>
      </w:del>
    </w:p>
    <w:p w:rsidR="00517CEF" w:rsidP="00517CEF" w:rsidRDefault="00517CEF" w14:paraId="4E534452" w14:textId="61664F87">
      <w:pPr>
        <w:pStyle w:val="ListParagraph"/>
        <w:numPr>
          <w:ilvl w:val="0"/>
          <w:numId w:val="39"/>
        </w:numPr>
      </w:pPr>
      <w:r>
        <w:t>The patient is assumed to be in a reclining or semi-reclined position</w:t>
      </w:r>
    </w:p>
    <w:p w:rsidR="00517CEF" w:rsidP="00517CEF" w:rsidRDefault="00E30689" w14:paraId="5C2C8F78" w14:textId="7408AB8F">
      <w:pPr>
        <w:pStyle w:val="ListParagraph"/>
        <w:numPr>
          <w:ilvl w:val="0"/>
          <w:numId w:val="39"/>
        </w:numPr>
      </w:pPr>
      <w:r>
        <w:t xml:space="preserve">The </w:t>
      </w:r>
      <w:r w:rsidR="008210BF">
        <w:t>caregiver is assumed to have access to the computer keyboard without disturbing the position of the headset</w:t>
      </w:r>
      <w:r w:rsidR="007D5DB3">
        <w:t xml:space="preserve"> – in other words, it is expected that there is a keyboard and monitor that is accessible to the caregiver with the user’s interface mirrored to an external screen.</w:t>
      </w:r>
    </w:p>
    <w:p w:rsidR="00705256" w:rsidDel="00026434" w:rsidP="00517CEF" w:rsidRDefault="00705256" w14:paraId="0BAA842A" w14:textId="55DBC042">
      <w:pPr>
        <w:pStyle w:val="ListParagraph"/>
        <w:numPr>
          <w:ilvl w:val="0"/>
          <w:numId w:val="39"/>
        </w:numPr>
        <w:rPr>
          <w:del w:author="Wil Macaulay" w:date="2022-03-11T18:28:00Z" w:id="547"/>
        </w:rPr>
      </w:pPr>
      <w:commentRangeStart w:id="548"/>
      <w:del w:author="Wil Macaulay" w:date="2022-03-11T18:28:00Z" w:id="549">
        <w:r w:rsidDel="00026434">
          <w:delText>What frequencies are best? Should this be adjustable</w:delText>
        </w:r>
        <w:commentRangeEnd w:id="548"/>
        <w:r w:rsidDel="00026434" w:rsidR="0005351B">
          <w:rPr>
            <w:rStyle w:val="CommentReference"/>
            <w:rFonts w:eastAsia="Calibri"/>
          </w:rPr>
          <w:commentReference w:id="548"/>
        </w:r>
      </w:del>
    </w:p>
    <w:p w:rsidR="00705256" w:rsidP="00517CEF" w:rsidRDefault="00A4680D" w14:paraId="29E45489" w14:textId="78AC5DCE">
      <w:pPr>
        <w:pStyle w:val="ListParagraph"/>
        <w:numPr>
          <w:ilvl w:val="0"/>
          <w:numId w:val="39"/>
        </w:numPr>
      </w:pPr>
      <w:r>
        <w:t>Assume no photo-sensitive epilepsy</w:t>
      </w:r>
    </w:p>
    <w:p w:rsidR="00A4680D" w:rsidP="00517CEF" w:rsidRDefault="00A4680D" w14:paraId="07979409" w14:textId="7A3DAFFC">
      <w:pPr>
        <w:pStyle w:val="ListParagraph"/>
        <w:numPr>
          <w:ilvl w:val="0"/>
          <w:numId w:val="39"/>
        </w:numPr>
        <w:rPr>
          <w:ins w:author="Wil Macaulay" w:date="2022-02-22T15:45:00Z" w:id="550"/>
        </w:rPr>
      </w:pPr>
      <w:r>
        <w:t>Assume caregiver has sufficient knowledge to follow instructions given documentation.</w:t>
      </w:r>
    </w:p>
    <w:p w:rsidR="003A6E39" w:rsidP="00517CEF" w:rsidRDefault="0005351B" w14:paraId="66D30B16" w14:textId="3B9D329E">
      <w:pPr>
        <w:pStyle w:val="ListParagraph"/>
        <w:numPr>
          <w:ilvl w:val="0"/>
          <w:numId w:val="39"/>
        </w:numPr>
        <w:rPr>
          <w:ins w:author="Wil Macaulay" w:date="2022-02-22T15:51:00Z" w:id="551"/>
        </w:rPr>
      </w:pPr>
      <w:commentRangeStart w:id="552"/>
      <w:ins w:author="Astrid McNellis" w:date="2022-03-08T09:40:00Z" w:id="553">
        <w:del w:author="Wil Macaulay" w:date="2022-04-01T14:14:00Z" w:id="554">
          <w:r w:rsidDel="00E51293">
            <w:delText>colors</w:delText>
          </w:r>
        </w:del>
      </w:ins>
      <w:commentRangeEnd w:id="552"/>
      <w:del w:author="Wil Macaulay" w:date="2022-04-01T14:14:00Z" w:id="555">
        <w:r w:rsidDel="00E51293" w:rsidR="005C2918">
          <w:rPr>
            <w:rStyle w:val="CommentReference"/>
            <w:rFonts w:eastAsia="Calibri"/>
          </w:rPr>
          <w:commentReference w:id="552"/>
        </w:r>
      </w:del>
      <w:ins w:author="Wil Macaulay" w:date="2022-02-22T15:46:00Z" w:id="556">
        <w:r w:rsidR="003A6E39">
          <w:t xml:space="preserve">The device is assumed to be stored appropriately when not in use – </w:t>
        </w:r>
        <w:proofErr w:type="spellStart"/>
        <w:r w:rsidR="003A6E39">
          <w:t>i.e</w:t>
        </w:r>
        <w:proofErr w:type="spellEnd"/>
        <w:r w:rsidR="003A6E39">
          <w:t xml:space="preserve"> </w:t>
        </w:r>
        <w:r w:rsidR="009D2A7C">
          <w:t>stored in it</w:t>
        </w:r>
      </w:ins>
      <w:ins w:author="Wil Macaulay" w:date="2022-02-22T15:47:00Z" w:id="557">
        <w:r w:rsidR="009D2A7C">
          <w:t>s case</w:t>
        </w:r>
        <w:r w:rsidR="00392C7E">
          <w:t xml:space="preserve"> out of direct sunlight</w:t>
        </w:r>
      </w:ins>
    </w:p>
    <w:p w:rsidR="00B878A5" w:rsidP="00517CEF" w:rsidRDefault="00B878A5" w14:paraId="7EB43250" w14:textId="703E5F31">
      <w:pPr>
        <w:pStyle w:val="ListParagraph"/>
        <w:numPr>
          <w:ilvl w:val="0"/>
          <w:numId w:val="39"/>
        </w:numPr>
        <w:rPr>
          <w:ins w:author="Wil Macaulay" w:date="2022-02-22T15:52:00Z" w:id="558"/>
        </w:rPr>
      </w:pPr>
      <w:ins w:author="Wil Macaulay" w:date="2022-02-22T15:51:00Z" w:id="559">
        <w:r>
          <w:t>The device is assumed to be properly cleaned at regular intervals</w:t>
        </w:r>
      </w:ins>
    </w:p>
    <w:p w:rsidR="00DE2231" w:rsidP="00517CEF" w:rsidRDefault="00DE2231" w14:paraId="70631E54" w14:textId="4AD204AB">
      <w:pPr>
        <w:pStyle w:val="ListParagraph"/>
        <w:numPr>
          <w:ilvl w:val="0"/>
          <w:numId w:val="39"/>
        </w:numPr>
        <w:rPr>
          <w:ins w:author="Wil Macaulay" w:date="2022-02-22T15:54:00Z" w:id="560"/>
        </w:rPr>
      </w:pPr>
      <w:ins w:author="Wil Macaulay" w:date="2022-02-22T15:52:00Z" w:id="561">
        <w:r>
          <w:t>It is assumed that only the patient will be wearing the device</w:t>
        </w:r>
      </w:ins>
    </w:p>
    <w:p w:rsidR="007C3C87" w:rsidP="00517CEF" w:rsidRDefault="00E572DD" w14:paraId="5DE483CC" w14:textId="70D1E5E2">
      <w:pPr>
        <w:pStyle w:val="ListParagraph"/>
        <w:numPr>
          <w:ilvl w:val="0"/>
          <w:numId w:val="39"/>
        </w:numPr>
        <w:rPr>
          <w:ins w:author="Wil Macaulay" w:date="2022-03-04T14:00:00Z" w:id="562"/>
        </w:rPr>
      </w:pPr>
      <w:ins w:author="Wil Macaulay" w:date="2022-02-22T15:54:00Z" w:id="563">
        <w:r>
          <w:t>Equipment remains the property of Cognixion and is returned when the engagement is over.</w:t>
        </w:r>
      </w:ins>
    </w:p>
    <w:p w:rsidR="00EF7BDA" w:rsidP="00517CEF" w:rsidRDefault="00EF7BDA" w14:paraId="682C07DB" w14:textId="5BBC2AD3">
      <w:pPr>
        <w:pStyle w:val="ListParagraph"/>
        <w:numPr>
          <w:ilvl w:val="0"/>
          <w:numId w:val="39"/>
        </w:numPr>
        <w:rPr>
          <w:ins w:author="Sarah Pearce" w:date="2022-03-10T16:56:00Z" w:id="564"/>
        </w:rPr>
      </w:pPr>
      <w:ins w:author="Wil Macaulay" w:date="2022-03-04T14:00:00Z" w:id="565">
        <w:r>
          <w:t xml:space="preserve">The </w:t>
        </w:r>
      </w:ins>
      <w:ins w:author="Wil Macaulay" w:date="2022-03-05T11:47:00Z" w:id="566">
        <w:r w:rsidR="001A5648">
          <w:t>equipment</w:t>
        </w:r>
      </w:ins>
      <w:ins w:author="Wil Macaulay" w:date="2022-03-04T14:00:00Z" w:id="567">
        <w:r>
          <w:t xml:space="preserve"> is assumed to be </w:t>
        </w:r>
      </w:ins>
      <w:ins w:author="Wil Macaulay" w:date="2022-03-05T11:47:00Z" w:id="568">
        <w:r w:rsidR="001A5648">
          <w:t>set up so that the care</w:t>
        </w:r>
      </w:ins>
      <w:ins w:author="Wil Macaulay" w:date="2022-03-05T11:48:00Z" w:id="569">
        <w:r w:rsidR="001A5648">
          <w:t xml:space="preserve">giver </w:t>
        </w:r>
        <w:proofErr w:type="gramStart"/>
        <w:r w:rsidR="001A5648">
          <w:t xml:space="preserve">is </w:t>
        </w:r>
      </w:ins>
      <w:ins w:author="Wil Macaulay" w:date="2022-03-04T14:00:00Z" w:id="570">
        <w:r>
          <w:t>able to</w:t>
        </w:r>
        <w:proofErr w:type="gramEnd"/>
        <w:r>
          <w:t xml:space="preserve"> see</w:t>
        </w:r>
      </w:ins>
      <w:ins w:author="Wil Macaulay" w:date="2022-03-05T11:47:00Z" w:id="571">
        <w:r w:rsidR="003C63EB">
          <w:t xml:space="preserve"> </w:t>
        </w:r>
        <w:commentRangeStart w:id="572"/>
        <w:r w:rsidR="00907FA5">
          <w:t xml:space="preserve">both </w:t>
        </w:r>
      </w:ins>
      <w:commentRangeEnd w:id="572"/>
      <w:r w:rsidR="00CE5046">
        <w:rPr>
          <w:rStyle w:val="CommentReference"/>
          <w:rFonts w:eastAsia="Calibri"/>
        </w:rPr>
        <w:commentReference w:id="572"/>
      </w:r>
      <w:ins w:author="Wil Macaulay" w:date="2022-03-05T11:47:00Z" w:id="573">
        <w:r w:rsidR="00907FA5">
          <w:t xml:space="preserve">screens </w:t>
        </w:r>
        <w:r w:rsidR="00E6288F">
          <w:t>at the same time</w:t>
        </w:r>
      </w:ins>
      <w:ins w:author="Wil Macaulay" w:date="2022-04-01T14:14:00Z" w:id="574">
        <w:r w:rsidR="00E51293">
          <w:t xml:space="preserve"> (see below for description)</w:t>
        </w:r>
      </w:ins>
      <w:ins w:author="Wil Macaulay" w:date="2022-03-05T11:48:00Z" w:id="575">
        <w:r w:rsidR="001A5648">
          <w:t>.</w:t>
        </w:r>
      </w:ins>
    </w:p>
    <w:p w:rsidR="006D7B6D" w:rsidP="00517CEF" w:rsidRDefault="006D7B6D" w14:paraId="0B86F6A1" w14:textId="21A41A63">
      <w:pPr>
        <w:pStyle w:val="ListParagraph"/>
        <w:numPr>
          <w:ilvl w:val="0"/>
          <w:numId w:val="39"/>
        </w:numPr>
        <w:rPr>
          <w:ins w:author="Sarah Pearce" w:date="2022-03-10T16:57:00Z" w:id="576"/>
        </w:rPr>
      </w:pPr>
      <w:ins w:author="Sarah Pearce" w:date="2022-03-10T16:56:00Z" w:id="577">
        <w:r>
          <w:t>The care</w:t>
        </w:r>
        <w:r w:rsidR="00F847AC">
          <w:t xml:space="preserve">giver </w:t>
        </w:r>
        <w:proofErr w:type="gramStart"/>
        <w:r w:rsidR="00F847AC">
          <w:t>is able to</w:t>
        </w:r>
        <w:proofErr w:type="gramEnd"/>
        <w:r w:rsidR="00F847AC">
          <w:t xml:space="preserve"> consistently don the headset on the client </w:t>
        </w:r>
        <w:r w:rsidR="003E7C7B">
          <w:t xml:space="preserve">such that the electrode locations follow their corresponding locations (PO3, </w:t>
        </w:r>
        <w:proofErr w:type="spellStart"/>
        <w:r w:rsidR="003E7C7B">
          <w:t>POz</w:t>
        </w:r>
        <w:proofErr w:type="spellEnd"/>
        <w:r w:rsidR="003E7C7B">
          <w:t xml:space="preserve">, PO4, O2, Oz, O1) </w:t>
        </w:r>
        <w:r w:rsidR="00E056BA">
          <w:t>on the 10</w:t>
        </w:r>
      </w:ins>
      <w:ins w:author="Sarah Pearce" w:date="2022-03-10T16:57:00Z" w:id="578">
        <w:r w:rsidR="00E056BA">
          <w:t>-20 international standard.</w:t>
        </w:r>
      </w:ins>
    </w:p>
    <w:p w:rsidR="00E94018" w:rsidP="00517CEF" w:rsidRDefault="00E94018" w14:paraId="3EC5CF1E" w14:textId="1BD7D081">
      <w:pPr>
        <w:pStyle w:val="ListParagraph"/>
        <w:numPr>
          <w:ilvl w:val="0"/>
          <w:numId w:val="39"/>
        </w:numPr>
        <w:rPr>
          <w:ins w:author="Sarah Pearce" w:date="2022-03-10T16:57:00Z" w:id="579"/>
        </w:rPr>
      </w:pPr>
      <w:ins w:author="Sarah Pearce" w:date="2022-03-10T16:57:00Z" w:id="580">
        <w:r>
          <w:t>The caregiver carefully inspects electrodes for wear and tear prior to each collection session.</w:t>
        </w:r>
      </w:ins>
    </w:p>
    <w:p w:rsidR="00E94018" w:rsidP="00517CEF" w:rsidRDefault="00E80E40" w14:paraId="2C961F5C" w14:textId="1A43B3EC">
      <w:pPr>
        <w:pStyle w:val="ListParagraph"/>
        <w:numPr>
          <w:ilvl w:val="0"/>
          <w:numId w:val="39"/>
        </w:numPr>
        <w:rPr>
          <w:ins w:author="Wil Macaulay" w:date="2022-04-01T15:54:00Z" w:id="581"/>
        </w:rPr>
      </w:pPr>
      <w:ins w:author="Wil Macaulay" w:date="2022-04-01T14:15:00Z" w:id="582">
        <w:r>
          <w:t xml:space="preserve">The patient is assumed to have </w:t>
        </w:r>
        <w:r w:rsidR="0073422E">
          <w:t xml:space="preserve">sufficient stable ocular control </w:t>
        </w:r>
      </w:ins>
      <w:ins w:author="Wil Macaulay" w:date="2022-04-01T14:16:00Z" w:id="583">
        <w:r w:rsidR="001463FF">
          <w:t xml:space="preserve">to </w:t>
        </w:r>
      </w:ins>
      <w:ins w:author="Wil Macaulay" w:date="2022-04-01T14:17:00Z" w:id="584">
        <w:r w:rsidR="003A5C04">
          <w:t>be able to attend to at least 2 SSVEP stimuli</w:t>
        </w:r>
        <w:r w:rsidR="00C51C4E">
          <w:t>.</w:t>
        </w:r>
      </w:ins>
    </w:p>
    <w:p w:rsidR="00621886" w:rsidP="00517CEF" w:rsidRDefault="00621886" w14:paraId="203339E0" w14:textId="16798A5D">
      <w:pPr>
        <w:pStyle w:val="ListParagraph"/>
        <w:numPr>
          <w:ilvl w:val="0"/>
          <w:numId w:val="39"/>
        </w:numPr>
      </w:pPr>
      <w:ins w:author="Wil Macaulay" w:date="2022-04-01T15:54:00Z" w:id="585">
        <w:r>
          <w:t xml:space="preserve">The </w:t>
        </w:r>
        <w:r w:rsidR="006F2D70">
          <w:t>family is assumed to have a suitable stand avail</w:t>
        </w:r>
      </w:ins>
      <w:ins w:author="Wil Macaulay" w:date="2022-04-01T15:55:00Z" w:id="586">
        <w:r w:rsidR="006F2D70">
          <w:t xml:space="preserve">able for the </w:t>
        </w:r>
        <w:r w:rsidR="00C634B0">
          <w:t>display that will face the patient.</w:t>
        </w:r>
      </w:ins>
    </w:p>
    <w:p w:rsidR="00A4680D" w:rsidDel="0057540D" w:rsidP="00517CEF" w:rsidRDefault="00A4680D" w14:paraId="2B953F60" w14:textId="33DE0025">
      <w:pPr>
        <w:pStyle w:val="ListParagraph"/>
        <w:numPr>
          <w:ilvl w:val="0"/>
          <w:numId w:val="39"/>
        </w:numPr>
        <w:rPr>
          <w:del w:author="Wil Macaulay" w:date="2022-03-04T13:59:00Z" w:id="587"/>
        </w:rPr>
      </w:pPr>
      <w:del w:author="Wil Macaulay" w:date="2022-03-04T13:59:00Z" w:id="588">
        <w:r w:rsidDel="0057540D">
          <w:delText>Risk: video calls are off limits, audio calls are allowed.</w:delText>
        </w:r>
      </w:del>
    </w:p>
    <w:p w:rsidR="00A4680D" w:rsidDel="0057540D" w:rsidP="002B7CF8" w:rsidRDefault="00A4680D" w14:paraId="35A6F7A7" w14:textId="4E39DB37">
      <w:pPr>
        <w:pStyle w:val="ListParagraph"/>
        <w:numPr>
          <w:ilvl w:val="1"/>
          <w:numId w:val="39"/>
        </w:numPr>
        <w:rPr>
          <w:del w:author="Wil Macaulay" w:date="2022-03-04T13:59:00Z" w:id="589"/>
        </w:rPr>
      </w:pPr>
      <w:del w:author="Wil Macaulay" w:date="2022-03-04T13:59:00Z" w:id="590">
        <w:r w:rsidDel="0057540D">
          <w:delText>Is screen sharing available?</w:delText>
        </w:r>
      </w:del>
    </w:p>
    <w:p w:rsidR="007D5DB3" w:rsidP="007D5DB3" w:rsidRDefault="007D5DB3" w14:paraId="720362A5" w14:textId="73DC1027">
      <w:pPr>
        <w:ind w:left="1080"/>
        <w:rPr>
          <w:ins w:author="Wil Macaulay" w:date="2022-02-22T15:40:00Z" w:id="591"/>
        </w:rPr>
      </w:pPr>
      <w:commentRangeStart w:id="592"/>
      <w:commentRangeEnd w:id="592"/>
      <w:r>
        <w:rPr>
          <w:rStyle w:val="CommentReference"/>
        </w:rPr>
        <w:commentReference w:id="592"/>
      </w:r>
      <w:commentRangeStart w:id="593"/>
      <w:commentRangeEnd w:id="593"/>
      <w:r>
        <w:rPr>
          <w:rStyle w:val="CommentReference"/>
        </w:rPr>
        <w:commentReference w:id="593"/>
      </w:r>
    </w:p>
    <w:p w:rsidR="005133C7" w:rsidP="005133C7" w:rsidRDefault="005133C7" w14:paraId="75682DF5" w14:textId="77777777">
      <w:pPr>
        <w:pStyle w:val="Heading2"/>
        <w:rPr>
          <w:ins w:author="Wil Macaulay" w:date="2022-04-01T14:00:00Z" w:id="594"/>
        </w:rPr>
      </w:pPr>
      <w:bookmarkStart w:name="_Toc99721249" w:id="595"/>
      <w:ins w:author="Wil Macaulay" w:date="2022-03-11T18:26:00Z" w:id="596">
        <w:r>
          <w:t>Risks and Uncertainties</w:t>
        </w:r>
      </w:ins>
      <w:bookmarkEnd w:id="595"/>
    </w:p>
    <w:p w:rsidRPr="00946F62" w:rsidR="00946F62" w:rsidRDefault="00946F62" w14:paraId="153568A2" w14:textId="4E550474">
      <w:pPr>
        <w:rPr>
          <w:ins w:author="Wil Macaulay" w:date="2022-03-11T18:26:00Z" w:id="597"/>
          <w:rPrChange w:author="Wil Macaulay" w:date="2022-04-01T14:00:00Z" w:id="598">
            <w:rPr>
              <w:ins w:author="Wil Macaulay" w:date="2022-03-11T18:26:00Z" w:id="599"/>
            </w:rPr>
          </w:rPrChange>
        </w:rPr>
        <w:pPrChange w:author="Wil Macaulay" w:date="2022-04-01T14:00:00Z" w:id="600">
          <w:pPr>
            <w:pStyle w:val="Heading2"/>
          </w:pPr>
        </w:pPrChange>
      </w:pPr>
      <w:ins w:author="Wil Macaulay" w:date="2022-04-01T14:00:00Z" w:id="601">
        <w:r>
          <w:t xml:space="preserve">Section </w:t>
        </w:r>
        <w:r w:rsidR="00C734F1">
          <w:t xml:space="preserve">broken into its own document at </w:t>
        </w:r>
      </w:ins>
      <w:ins w:author="Wil Macaulay" w:date="2022-04-01T14:01:00Z" w:id="602">
        <w:r w:rsidR="00C734F1">
          <w:fldChar w:fldCharType="begin"/>
        </w:r>
        <w:r w:rsidR="00C734F1">
          <w:instrText xml:space="preserve"> HYPERLINK "https://smartstonesco.sharepoint.com/:x:/s/ContractedProjects/ERIJbnvA9NtBn0dLfKqfEKMBazk3ZRIiYW6BOvhq4qzDBA?e=db8x6f" </w:instrText>
        </w:r>
        <w:r w:rsidR="00C734F1">
          <w:fldChar w:fldCharType="separate"/>
        </w:r>
        <w:r w:rsidRPr="00C734F1" w:rsidR="00C734F1">
          <w:rPr>
            <w:rStyle w:val="Hyperlink"/>
          </w:rPr>
          <w:t>[risks]</w:t>
        </w:r>
        <w:r w:rsidR="00C734F1">
          <w:fldChar w:fldCharType="end"/>
        </w:r>
      </w:ins>
    </w:p>
    <w:p w:rsidR="005133C7" w:rsidDel="00C734F1" w:rsidP="00842E4F" w:rsidRDefault="005133C7" w14:paraId="1EAB0889" w14:textId="0B23110B">
      <w:pPr>
        <w:ind w:left="24" w:hanging="24"/>
        <w:rPr>
          <w:ins w:author="Sarah Pearce" w:date="2022-03-14T20:03:00Z" w:id="603"/>
          <w:del w:author="Wil Macaulay" w:date="2022-04-01T14:01:00Z" w:id="604"/>
        </w:rPr>
      </w:pPr>
      <w:bookmarkStart w:name="_Toc99721250" w:id="605"/>
      <w:bookmarkEnd w:id="605"/>
    </w:p>
    <w:p w:rsidR="5DB0E84F" w:rsidDel="00C734F1" w:rsidRDefault="5DB0E84F" w14:paraId="592D2695" w14:textId="5B518E6A">
      <w:pPr>
        <w:ind w:left="0"/>
        <w:rPr>
          <w:ins w:author="Sarah Pearce" w:date="2022-03-14T20:03:00Z" w:id="606"/>
          <w:del w:author="Wil Macaulay" w:date="2022-04-01T14:01:00Z" w:id="607"/>
        </w:rPr>
        <w:pPrChange w:author="Sarah Pearce" w:date="2022-03-14T20:03:00Z" w:id="608">
          <w:pPr>
            <w:ind w:left="24" w:hanging="24"/>
          </w:pPr>
        </w:pPrChange>
      </w:pPr>
      <w:bookmarkStart w:name="_Toc99721251" w:id="609"/>
      <w:bookmarkEnd w:id="609"/>
    </w:p>
    <w:p w:rsidR="004724E7" w:rsidDel="005133C7" w:rsidRDefault="5DB0E84F" w14:paraId="227FD737" w14:textId="6170CED8">
      <w:pPr>
        <w:pStyle w:val="ListParagraph"/>
        <w:numPr>
          <w:ilvl w:val="1"/>
          <w:numId w:val="39"/>
        </w:numPr>
        <w:rPr>
          <w:del w:author="Wil Macaulay" w:date="2022-03-11T18:26:00Z" w:id="610"/>
        </w:rPr>
        <w:pPrChange w:author="Wil Macaulay" w:date="2022-03-05T11:48:00Z" w:id="611">
          <w:pPr>
            <w:pStyle w:val="ListParagraph"/>
            <w:numPr>
              <w:numId w:val="39"/>
            </w:numPr>
            <w:ind w:left="1440" w:hanging="360"/>
          </w:pPr>
        </w:pPrChange>
      </w:pPr>
      <w:ins w:author="Sarah Pearce" w:date="2022-03-14T20:03:00Z" w:id="612">
        <w:del w:author="Wil Macaulay" w:date="2022-04-01T14:01:00Z" w:id="613">
          <w:r w:rsidRPr="5DB0E84F" w:rsidDel="00C734F1">
            <w:delText>The headset may not fit client’s head</w:delText>
          </w:r>
        </w:del>
      </w:ins>
      <w:commentRangeStart w:id="614"/>
      <w:commentRangeStart w:id="615"/>
      <w:commentRangeEnd w:id="614"/>
      <w:del w:author="Wil Macaulay" w:date="2022-03-11T18:26:00Z" w:id="616">
        <w:r w:rsidDel="005133C7" w:rsidR="00460070">
          <w:rPr>
            <w:rStyle w:val="CommentReference"/>
          </w:rPr>
          <w:commentReference w:id="614"/>
        </w:r>
      </w:del>
      <w:bookmarkStart w:name="_Toc97916328" w:id="617"/>
      <w:bookmarkStart w:name="_Toc99721252" w:id="618"/>
      <w:commentRangeEnd w:id="615"/>
      <w:r w:rsidR="00697712">
        <w:rPr>
          <w:rStyle w:val="CommentReference"/>
          <w:b/>
        </w:rPr>
        <w:commentReference w:id="615"/>
      </w:r>
      <w:bookmarkEnd w:id="617"/>
      <w:bookmarkEnd w:id="618"/>
      <w:commentRangeStart w:id="619"/>
      <w:del w:author="Wil Macaulay" w:date="2022-03-11T18:26:00Z" w:id="620">
        <w:r w:rsidDel="005133C7" w:rsidR="004724E7">
          <w:delText xml:space="preserve">What is the minimum acceptable accuracy? </w:delText>
        </w:r>
      </w:del>
      <w:del w:author="Wil Macaulay" w:date="2022-03-05T11:48:00Z" w:id="621">
        <w:r w:rsidDel="001A5648" w:rsidR="004724E7">
          <w:delText>(</w:delText>
        </w:r>
      </w:del>
      <w:del w:author="Wil Macaulay" w:date="2022-03-11T18:26:00Z" w:id="622">
        <w:r w:rsidDel="005133C7" w:rsidR="004724E7">
          <w:delText>50% initially/80% eventually</w:delText>
        </w:r>
      </w:del>
      <w:del w:author="Wil Macaulay" w:date="2022-03-05T11:48:00Z" w:id="623">
        <w:r w:rsidDel="001A5648" w:rsidR="004724E7">
          <w:delText>)</w:delText>
        </w:r>
      </w:del>
    </w:p>
    <w:p w:rsidR="004724E7" w:rsidDel="005133C7" w:rsidP="004724E7" w:rsidRDefault="004724E7" w14:paraId="5E66F877" w14:textId="6A88C20B">
      <w:pPr>
        <w:pStyle w:val="ListParagraph"/>
        <w:numPr>
          <w:ilvl w:val="0"/>
          <w:numId w:val="39"/>
        </w:numPr>
        <w:rPr>
          <w:del w:author="Wil Macaulay" w:date="2022-03-11T18:26:00Z" w:id="624"/>
        </w:rPr>
      </w:pPr>
      <w:del w:author="Wil Macaulay" w:date="2022-03-11T18:26:00Z" w:id="625">
        <w:r w:rsidDel="005133C7">
          <w:delText>What frequencies are best? Should this be adjustable</w:delText>
        </w:r>
        <w:commentRangeEnd w:id="619"/>
        <w:r w:rsidDel="005133C7" w:rsidR="008B53D6">
          <w:rPr>
            <w:rStyle w:val="CommentReference"/>
            <w:rFonts w:eastAsia="Calibri"/>
          </w:rPr>
          <w:commentReference w:id="619"/>
        </w:r>
        <w:bookmarkStart w:name="_Toc97916329" w:id="626"/>
        <w:bookmarkStart w:name="_Toc99721253" w:id="627"/>
        <w:bookmarkEnd w:id="626"/>
        <w:bookmarkEnd w:id="627"/>
      </w:del>
    </w:p>
    <w:p w:rsidR="004724E7" w:rsidDel="005133C7" w:rsidP="004724E7" w:rsidRDefault="004724E7" w14:paraId="3B9EA61C" w14:textId="5003F99A">
      <w:pPr>
        <w:pStyle w:val="ListParagraph"/>
        <w:numPr>
          <w:ilvl w:val="0"/>
          <w:numId w:val="39"/>
        </w:numPr>
        <w:rPr>
          <w:del w:author="Wil Macaulay" w:date="2022-03-11T18:26:00Z" w:id="628"/>
        </w:rPr>
      </w:pPr>
      <w:del w:author="Wil Macaulay" w:date="2022-03-11T18:26:00Z" w:id="629">
        <w:r w:rsidDel="005133C7">
          <w:delText>Risk: video calls are off limits, audio calls are allowed.</w:delText>
        </w:r>
        <w:bookmarkStart w:name="_Toc97916330" w:id="630"/>
        <w:bookmarkStart w:name="_Toc99721254" w:id="631"/>
        <w:bookmarkEnd w:id="630"/>
        <w:bookmarkEnd w:id="631"/>
      </w:del>
    </w:p>
    <w:p w:rsidR="00BA1BBE" w:rsidDel="005133C7" w:rsidRDefault="00BA1BBE" w14:paraId="55D47EA8" w14:textId="3C5C2F69">
      <w:pPr>
        <w:pStyle w:val="ListParagraph"/>
        <w:numPr>
          <w:ilvl w:val="0"/>
          <w:numId w:val="39"/>
        </w:numPr>
        <w:rPr>
          <w:ins w:author="Sarah Pearce" w:date="2022-03-02T18:00:00Z" w:id="632"/>
          <w:del w:author="Wil Macaulay" w:date="2022-03-11T18:26:00Z" w:id="633"/>
        </w:rPr>
      </w:pPr>
      <w:del w:author="Wil Macaulay" w:date="2022-03-11T18:26:00Z" w:id="634">
        <w:r w:rsidDel="005133C7">
          <w:delText>Is screen sharing available?</w:delText>
        </w:r>
      </w:del>
      <w:ins w:author="Sarah Pearce" w:date="2022-03-02T18:02:00Z" w:id="635">
        <w:del w:author="Wil Macaulay" w:date="2022-03-11T18:26:00Z" w:id="636">
          <w:r w:rsidDel="005133C7" w:rsidR="00AC7173">
            <w:delText>condition</w:delText>
          </w:r>
        </w:del>
      </w:ins>
      <w:bookmarkStart w:name="_Toc97916331" w:id="637"/>
      <w:bookmarkStart w:name="_Toc99721255" w:id="638"/>
      <w:bookmarkEnd w:id="637"/>
      <w:bookmarkEnd w:id="638"/>
    </w:p>
    <w:p w:rsidR="00511010" w:rsidDel="005133C7" w:rsidRDefault="00595DAA" w14:paraId="1955109D" w14:textId="0B48B312">
      <w:pPr>
        <w:pStyle w:val="ListParagraph"/>
        <w:numPr>
          <w:ilvl w:val="0"/>
          <w:numId w:val="39"/>
        </w:numPr>
        <w:rPr>
          <w:ins w:author="Sarah Pearce" w:date="2022-03-02T18:04:00Z" w:id="639"/>
          <w:del w:author="Wil Macaulay" w:date="2022-03-11T18:26:00Z" w:id="640"/>
        </w:rPr>
      </w:pPr>
      <w:ins w:author="Sarah Pearce" w:date="2022-03-02T18:03:00Z" w:id="641">
        <w:del w:author="Wil Macaulay" w:date="2022-03-11T18:26:00Z" w:id="642">
          <w:r w:rsidDel="005133C7">
            <w:delText>We will have to derive our own assessment of the patient’s current condition</w:delText>
          </w:r>
        </w:del>
      </w:ins>
      <w:ins w:author="Sarah Pearce" w:date="2022-03-02T18:04:00Z" w:id="643">
        <w:del w:author="Wil Macaulay" w:date="2022-03-11T18:26:00Z" w:id="644">
          <w:r w:rsidDel="005133C7">
            <w:delText>, of which certain aspects have not been explored in prior work</w:delText>
          </w:r>
          <w:bookmarkStart w:name="_Toc97916332" w:id="645"/>
          <w:bookmarkStart w:name="_Toc99721256" w:id="646"/>
          <w:bookmarkEnd w:id="645"/>
          <w:bookmarkEnd w:id="646"/>
        </w:del>
      </w:ins>
    </w:p>
    <w:p w:rsidR="00595DAA" w:rsidDel="005133C7" w:rsidRDefault="0092726B" w14:paraId="5282F3F4" w14:textId="09725B0A">
      <w:pPr>
        <w:pStyle w:val="ListParagraph"/>
        <w:numPr>
          <w:ilvl w:val="0"/>
          <w:numId w:val="39"/>
        </w:numPr>
        <w:rPr>
          <w:ins w:author="Sarah Pearce" w:date="2022-03-02T18:05:00Z" w:id="647"/>
          <w:del w:author="Wil Macaulay" w:date="2022-03-11T18:26:00Z" w:id="648"/>
        </w:rPr>
      </w:pPr>
      <w:ins w:author="Sarah Pearce" w:date="2022-03-02T18:04:00Z" w:id="649">
        <w:del w:author="Wil Macaulay" w:date="2022-03-11T18:26:00Z" w:id="650">
          <w:r w:rsidDel="005133C7">
            <w:delText xml:space="preserve">The </w:delText>
          </w:r>
          <w:r w:rsidDel="005133C7" w:rsidR="000C3805">
            <w:delText>client’s condition may det</w:delText>
          </w:r>
        </w:del>
      </w:ins>
      <w:ins w:author="Sarah Pearce" w:date="2022-03-02T18:05:00Z" w:id="651">
        <w:del w:author="Wil Macaulay" w:date="2022-03-11T18:26:00Z" w:id="652">
          <w:r w:rsidDel="005133C7" w:rsidR="004D5247">
            <w:delText>e</w:delText>
          </w:r>
        </w:del>
      </w:ins>
      <w:ins w:author="Sarah Pearce" w:date="2022-03-02T18:04:00Z" w:id="653">
        <w:del w:author="Wil Macaulay" w:date="2022-03-11T18:26:00Z" w:id="654">
          <w:r w:rsidDel="005133C7" w:rsidR="000C3805">
            <w:delText>r</w:delText>
          </w:r>
        </w:del>
      </w:ins>
      <w:ins w:author="Sarah Pearce" w:date="2022-03-02T18:05:00Z" w:id="655">
        <w:del w:author="Wil Macaulay" w:date="2022-03-11T18:26:00Z" w:id="656">
          <w:r w:rsidDel="005133C7" w:rsidR="00EB6894">
            <w:delText>i</w:delText>
          </w:r>
          <w:r w:rsidDel="005133C7" w:rsidR="004D5247">
            <w:delText>or</w:delText>
          </w:r>
        </w:del>
      </w:ins>
      <w:ins w:author="Sarah Pearce" w:date="2022-03-02T18:04:00Z" w:id="657">
        <w:del w:author="Wil Macaulay" w:date="2022-03-11T18:26:00Z" w:id="658">
          <w:r w:rsidDel="005133C7" w:rsidR="000C3805">
            <w:delText>a</w:delText>
          </w:r>
        </w:del>
      </w:ins>
      <w:ins w:author="Sarah Pearce" w:date="2022-03-02T18:05:00Z" w:id="659">
        <w:del w:author="Wil Macaulay" w:date="2022-03-11T18:26:00Z" w:id="660">
          <w:r w:rsidDel="005133C7" w:rsidR="000C3805">
            <w:delText xml:space="preserve">te </w:delText>
          </w:r>
          <w:r w:rsidDel="005133C7" w:rsidR="001D3226">
            <w:delText>too much</w:delText>
          </w:r>
          <w:r w:rsidDel="005133C7" w:rsidR="000C3805">
            <w:delText xml:space="preserve"> between phase 0 and phase 1</w:delText>
          </w:r>
          <w:r w:rsidDel="005133C7" w:rsidR="001D3226">
            <w:delText xml:space="preserve"> visit for BCI to be useful</w:delText>
          </w:r>
          <w:bookmarkStart w:name="_Toc97916333" w:id="661"/>
          <w:bookmarkStart w:name="_Toc99721257" w:id="662"/>
          <w:bookmarkEnd w:id="661"/>
          <w:bookmarkEnd w:id="662"/>
        </w:del>
      </w:ins>
    </w:p>
    <w:p w:rsidR="00776A96" w:rsidDel="005133C7" w:rsidP="00776A96" w:rsidRDefault="00665A04" w14:paraId="342D6373" w14:textId="6D267B90">
      <w:pPr>
        <w:pStyle w:val="ListParagraph"/>
        <w:numPr>
          <w:ilvl w:val="0"/>
          <w:numId w:val="39"/>
        </w:numPr>
        <w:rPr>
          <w:ins w:author="Sarah Pearce" w:date="2022-03-02T18:08:00Z" w:id="663"/>
          <w:del w:author="Wil Macaulay" w:date="2022-03-11T18:26:00Z" w:id="664"/>
        </w:rPr>
      </w:pPr>
      <w:ins w:author="Sarah Pearce" w:date="2022-03-02T18:06:00Z" w:id="665">
        <w:del w:author="Wil Macaulay" w:date="2022-03-11T18:26:00Z" w:id="666">
          <w:r w:rsidDel="005133C7">
            <w:delText>The headset used may have unforeseen issues at assembly</w:delText>
          </w:r>
        </w:del>
      </w:ins>
      <w:ins w:author="Sarah Pearce" w:date="2022-03-02T18:07:00Z" w:id="667">
        <w:del w:author="Wil Macaulay" w:date="2022-03-11T18:26:00Z" w:id="668">
          <w:r w:rsidDel="005133C7" w:rsidR="006A45C5">
            <w:delText xml:space="preserve"> time</w:delText>
          </w:r>
          <w:r w:rsidDel="005133C7" w:rsidR="00785AFB">
            <w:delText xml:space="preserve"> (e.g., issues with soldering rendering certain channels to be too noisy to be useful)</w:delText>
          </w:r>
        </w:del>
      </w:ins>
      <w:bookmarkStart w:name="_Toc97916334" w:id="669"/>
      <w:bookmarkStart w:name="_Toc99721258" w:id="670"/>
      <w:bookmarkEnd w:id="669"/>
      <w:bookmarkEnd w:id="670"/>
    </w:p>
    <w:p w:rsidR="00776A96" w:rsidDel="005133C7" w:rsidRDefault="00776A96" w14:paraId="12E56553" w14:textId="7CA7B664">
      <w:pPr>
        <w:pStyle w:val="ListParagraph"/>
        <w:numPr>
          <w:ilvl w:val="0"/>
          <w:numId w:val="39"/>
        </w:numPr>
        <w:rPr>
          <w:ins w:author="Sarah Pearce" w:date="2022-03-10T10:36:00Z" w:id="671"/>
          <w:del w:author="Wil Macaulay" w:date="2022-03-11T18:26:00Z" w:id="672"/>
        </w:rPr>
      </w:pPr>
      <w:ins w:author="Sarah Pearce" w:date="2022-03-02T18:08:00Z" w:id="673">
        <w:del w:author="Wil Macaulay" w:date="2022-03-11T18:26:00Z" w:id="674">
          <w:r w:rsidDel="005133C7">
            <w:delText>Current expectation i</w:delText>
          </w:r>
          <w:r w:rsidDel="005133C7" w:rsidR="00481369">
            <w:delText xml:space="preserve">s to provide P2.2 headset, which </w:delText>
          </w:r>
        </w:del>
      </w:ins>
      <w:ins w:author="Sarah Pearce" w:date="2022-03-02T18:09:00Z" w:id="675">
        <w:del w:author="Wil Macaulay" w:date="2022-03-11T18:26:00Z" w:id="676">
          <w:r w:rsidDel="005133C7" w:rsidR="00481369">
            <w:delText>may not have sufficient testing time</w:delText>
          </w:r>
        </w:del>
      </w:ins>
      <w:bookmarkStart w:name="_Toc97916335" w:id="677"/>
      <w:bookmarkStart w:name="_Toc99721259" w:id="678"/>
      <w:bookmarkEnd w:id="677"/>
      <w:bookmarkEnd w:id="678"/>
    </w:p>
    <w:p w:rsidR="00093461" w:rsidDel="005133C7" w:rsidRDefault="00093461" w14:paraId="3CA2AC26" w14:textId="69B4F6EF">
      <w:pPr>
        <w:pStyle w:val="ListParagraph"/>
        <w:numPr>
          <w:ilvl w:val="0"/>
          <w:numId w:val="39"/>
        </w:numPr>
        <w:rPr>
          <w:ins w:author="Sarah Pearce" w:date="2022-03-10T11:19:00Z" w:id="679"/>
          <w:del w:author="Wil Macaulay" w:date="2022-03-11T18:26:00Z" w:id="680"/>
        </w:rPr>
      </w:pPr>
      <w:ins w:author="Sarah Pearce" w:date="2022-03-10T10:36:00Z" w:id="681">
        <w:del w:author="Wil Macaulay" w:date="2022-03-11T18:26:00Z" w:id="682">
          <w:r w:rsidDel="005133C7">
            <w:delText xml:space="preserve">The libraries and packages supported by </w:delText>
          </w:r>
        </w:del>
      </w:ins>
      <w:ins w:author="Sarah Pearce" w:date="2022-03-10T11:16:00Z" w:id="683">
        <w:del w:author="Wil Macaulay" w:date="2022-03-11T18:26:00Z" w:id="684">
          <w:r w:rsidDel="005133C7" w:rsidR="000F6054">
            <w:delText xml:space="preserve">the Jupyter notebook interface </w:delText>
          </w:r>
        </w:del>
      </w:ins>
      <w:ins w:author="Sarah Pearce" w:date="2022-03-10T11:18:00Z" w:id="685">
        <w:del w:author="Wil Macaulay" w:date="2022-03-11T18:26:00Z" w:id="686">
          <w:r w:rsidDel="005133C7" w:rsidR="009522E2">
            <w:delText xml:space="preserve">require manual setup </w:delText>
          </w:r>
        </w:del>
      </w:ins>
      <w:ins w:author="Sarah Pearce" w:date="2022-03-10T11:19:00Z" w:id="687">
        <w:del w:author="Wil Macaulay" w:date="2022-03-11T18:26:00Z" w:id="688">
          <w:r w:rsidDel="005133C7" w:rsidR="009522E2">
            <w:delText xml:space="preserve">by a technician </w:delText>
          </w:r>
        </w:del>
      </w:ins>
      <w:ins w:author="Sarah Pearce" w:date="2022-03-10T11:18:00Z" w:id="689">
        <w:del w:author="Wil Macaulay" w:date="2022-03-11T18:26:00Z" w:id="690">
          <w:r w:rsidDel="005133C7" w:rsidR="009522E2">
            <w:delText xml:space="preserve">and can have </w:delText>
          </w:r>
        </w:del>
      </w:ins>
      <w:ins w:author="Sarah Pearce" w:date="2022-03-10T11:19:00Z" w:id="691">
        <w:del w:author="Wil Macaulay" w:date="2022-03-11T18:26:00Z" w:id="692">
          <w:r w:rsidDel="005133C7" w:rsidR="009522E2">
            <w:delText xml:space="preserve">unforeseen </w:delText>
          </w:r>
        </w:del>
      </w:ins>
      <w:ins w:author="Sarah Pearce" w:date="2022-03-10T11:18:00Z" w:id="693">
        <w:del w:author="Wil Macaulay" w:date="2022-03-11T18:26:00Z" w:id="694">
          <w:r w:rsidDel="005133C7" w:rsidR="009522E2">
            <w:delText>issues du</w:delText>
          </w:r>
        </w:del>
      </w:ins>
      <w:ins w:author="Sarah Pearce" w:date="2022-03-10T11:19:00Z" w:id="695">
        <w:del w:author="Wil Macaulay" w:date="2022-03-11T18:26:00Z" w:id="696">
          <w:r w:rsidDel="005133C7" w:rsidR="009522E2">
            <w:delText>ring setup</w:delText>
          </w:r>
          <w:bookmarkStart w:name="_Toc97916336" w:id="697"/>
          <w:bookmarkStart w:name="_Toc99721260" w:id="698"/>
          <w:bookmarkEnd w:id="697"/>
          <w:bookmarkEnd w:id="698"/>
        </w:del>
      </w:ins>
    </w:p>
    <w:p w:rsidR="001A5648" w:rsidDel="005133C7" w:rsidRDefault="008A78D3" w14:paraId="1D89AA0E" w14:textId="07754A15">
      <w:pPr>
        <w:pStyle w:val="ListParagraph"/>
        <w:numPr>
          <w:ilvl w:val="0"/>
          <w:numId w:val="39"/>
        </w:numPr>
        <w:rPr>
          <w:del w:author="Wil Macaulay" w:date="2022-03-11T18:26:00Z" w:id="699"/>
        </w:rPr>
        <w:pPrChange w:author="Sarah Pearce" w:date="2022-03-02T18:08:00Z" w:id="700">
          <w:pPr>
            <w:pStyle w:val="ListParagraph"/>
            <w:numPr>
              <w:ilvl w:val="1"/>
              <w:numId w:val="39"/>
            </w:numPr>
            <w:ind w:left="2160" w:hanging="360"/>
          </w:pPr>
        </w:pPrChange>
      </w:pPr>
      <w:ins w:author="Sarah Pearce" w:date="2022-03-10T11:19:00Z" w:id="701">
        <w:del w:author="Wil Macaulay" w:date="2022-03-11T18:26:00Z" w:id="702">
          <w:r w:rsidDel="005133C7">
            <w:delText xml:space="preserve">The libraries and packages supported by the Jupyter notebook interface </w:delText>
          </w:r>
          <w:r w:rsidDel="005133C7" w:rsidR="00C10B78">
            <w:delText xml:space="preserve">are not compatible with all </w:delText>
          </w:r>
          <w:r w:rsidDel="005133C7" w:rsidR="009771BF">
            <w:delText>computers (</w:delText>
          </w:r>
        </w:del>
      </w:ins>
      <w:ins w:author="Sarah Pearce" w:date="2022-03-10T11:20:00Z" w:id="703">
        <w:del w:author="Wil Macaulay" w:date="2022-03-11T18:26:00Z" w:id="704">
          <w:r w:rsidDel="005133C7" w:rsidR="009771BF">
            <w:delText>i.e., M1 macs do not have support yet)</w:delText>
          </w:r>
        </w:del>
      </w:ins>
      <w:bookmarkStart w:name="_Toc97916337" w:id="705"/>
      <w:bookmarkStart w:name="_Toc99721261" w:id="706"/>
      <w:bookmarkEnd w:id="705"/>
      <w:bookmarkEnd w:id="706"/>
    </w:p>
    <w:p w:rsidR="004724E7" w:rsidDel="005133C7" w:rsidRDefault="004724E7" w14:paraId="3561A797" w14:textId="39A7CCCA">
      <w:pPr>
        <w:ind w:left="0"/>
        <w:rPr>
          <w:del w:author="Wil Macaulay" w:date="2022-03-11T18:26:00Z" w:id="707"/>
        </w:rPr>
        <w:pPrChange w:author="Wil Macaulay" w:date="2022-02-22T15:42:00Z" w:id="708">
          <w:pPr>
            <w:ind w:left="1080"/>
          </w:pPr>
        </w:pPrChange>
      </w:pPr>
      <w:bookmarkStart w:name="_Toc97916338" w:id="709"/>
      <w:bookmarkStart w:name="_Toc99721262" w:id="710"/>
      <w:bookmarkEnd w:id="709"/>
      <w:bookmarkEnd w:id="710"/>
    </w:p>
    <w:p w:rsidR="0014694E" w:rsidP="0014694E" w:rsidRDefault="0014694E" w14:paraId="06FEA72F" w14:textId="77777777">
      <w:pPr>
        <w:pStyle w:val="Heading1"/>
      </w:pPr>
      <w:bookmarkStart w:name="_Toc99721263" w:id="711"/>
      <w:commentRangeStart w:id="712"/>
      <w:commentRangeStart w:id="713"/>
      <w:r>
        <w:t>Approach</w:t>
      </w:r>
      <w:commentRangeEnd w:id="712"/>
      <w:r>
        <w:rPr>
          <w:rStyle w:val="CommentReference"/>
        </w:rPr>
        <w:commentReference w:id="712"/>
      </w:r>
      <w:commentRangeEnd w:id="713"/>
      <w:r w:rsidR="00C87DB4">
        <w:rPr>
          <w:rStyle w:val="CommentReference"/>
        </w:rPr>
        <w:commentReference w:id="713"/>
      </w:r>
      <w:bookmarkEnd w:id="711"/>
    </w:p>
    <w:p w:rsidR="00C33CF8" w:rsidP="00C33CF8" w:rsidRDefault="00C33CF8" w14:paraId="7EB9F38E" w14:textId="3299FB3E">
      <w:r>
        <w:t xml:space="preserve">No </w:t>
      </w:r>
      <w:del w:author="Wil Macaulay" w:date="2022-02-18T18:13:00Z" w:id="714">
        <w:r>
          <w:delText xml:space="preserve">iPhone </w:delText>
        </w:r>
      </w:del>
      <w:ins w:author="Wil Macaulay" w:date="2022-02-18T18:13:00Z" w:id="715">
        <w:r w:rsidR="006D2320">
          <w:t xml:space="preserve">mini-tablet </w:t>
        </w:r>
      </w:ins>
      <w:r>
        <w:t xml:space="preserve">or </w:t>
      </w:r>
      <w:del w:author="Wil Macaulay" w:date="2022-02-18T18:12:00Z" w:id="716">
        <w:r>
          <w:delText xml:space="preserve">MIRA </w:delText>
        </w:r>
      </w:del>
      <w:r>
        <w:t>visor will be provided.</w:t>
      </w:r>
    </w:p>
    <w:p w:rsidR="006208AC" w:rsidP="006208AC" w:rsidRDefault="00C07853" w14:paraId="7DC4A64B" w14:textId="49DE42FC">
      <w:r>
        <w:t xml:space="preserve">The CXN ONE headset will be used </w:t>
      </w:r>
      <w:r w:rsidR="00385F8C">
        <w:t xml:space="preserve">to gather EEG signals only, with </w:t>
      </w:r>
      <w:r w:rsidR="005D3349">
        <w:t>onboard processing limited to notch filtering</w:t>
      </w:r>
      <w:ins w:author="Wil Macaulay" w:date="2022-02-18T18:14:00Z" w:id="717">
        <w:r w:rsidR="00523C97">
          <w:t xml:space="preserve"> and/or bandpass</w:t>
        </w:r>
      </w:ins>
      <w:r w:rsidR="005D3349">
        <w:t>.</w:t>
      </w:r>
    </w:p>
    <w:p w:rsidR="002B7CF8" w:rsidP="006208AC" w:rsidRDefault="002B7CF8" w14:paraId="7CAD01AC" w14:textId="5610651E">
      <w:r>
        <w:t xml:space="preserve">All </w:t>
      </w:r>
      <w:r w:rsidR="0081030B">
        <w:t xml:space="preserve">further </w:t>
      </w:r>
      <w:r>
        <w:t>signal processing</w:t>
      </w:r>
      <w:r w:rsidR="007E50AA">
        <w:t xml:space="preserve"> and audio output will be done in a python-based </w:t>
      </w:r>
      <w:r w:rsidR="00292055">
        <w:t xml:space="preserve">application </w:t>
      </w:r>
      <w:r w:rsidR="00BE7BB1">
        <w:t xml:space="preserve">(“BCI application”) </w:t>
      </w:r>
      <w:r w:rsidR="00292055">
        <w:t>running on a</w:t>
      </w:r>
      <w:ins w:author="Wil Macaulay" w:date="2022-02-18T18:16:00Z" w:id="718">
        <w:r w:rsidR="00AC3F74">
          <w:t>n Intel-based</w:t>
        </w:r>
      </w:ins>
      <w:r w:rsidR="00292055">
        <w:t xml:space="preserve"> Mac</w:t>
      </w:r>
      <w:ins w:author="Wil Macaulay" w:date="2022-04-01T14:22:00Z" w:id="719">
        <w:r w:rsidR="00B41835">
          <w:t>B</w:t>
        </w:r>
      </w:ins>
      <w:del w:author="Wil Macaulay" w:date="2022-04-01T14:22:00Z" w:id="720">
        <w:r w:rsidDel="00B41835" w:rsidR="00292055">
          <w:delText>b</w:delText>
        </w:r>
      </w:del>
      <w:r w:rsidR="00292055">
        <w:t>ook Pro</w:t>
      </w:r>
      <w:ins w:author="Wil Macaulay" w:date="2022-03-05T11:49:00Z" w:id="721">
        <w:r w:rsidR="008C3357">
          <w:t xml:space="preserve"> supplied and configured by Cognixion</w:t>
        </w:r>
      </w:ins>
      <w:r w:rsidR="00BE7BB1">
        <w:t xml:space="preserve">. The BCI application will be developed based on the existing </w:t>
      </w:r>
      <w:r w:rsidR="00C33CF8">
        <w:t xml:space="preserve">Python code used to implement an internal </w:t>
      </w:r>
      <w:r w:rsidR="00BE7BB1">
        <w:t xml:space="preserve">Jupyter notebook </w:t>
      </w:r>
      <w:r w:rsidR="00C5568C">
        <w:t>suite</w:t>
      </w:r>
      <w:r w:rsidR="006A7F89">
        <w:t xml:space="preserve"> (“Jupyter </w:t>
      </w:r>
      <w:r w:rsidR="0018462B">
        <w:t>apps”)</w:t>
      </w:r>
      <w:r w:rsidR="00763EA2">
        <w:t xml:space="preserve">.  </w:t>
      </w:r>
      <w:r w:rsidR="0018462B">
        <w:t xml:space="preserve">The Jupyter apps </w:t>
      </w:r>
      <w:r w:rsidR="00D745FA">
        <w:t xml:space="preserve">already </w:t>
      </w:r>
      <w:r w:rsidR="0018462B">
        <w:t>demonstrate</w:t>
      </w:r>
      <w:r w:rsidR="0093210E">
        <w:t xml:space="preserve"> the required primary functionality</w:t>
      </w:r>
      <w:r w:rsidR="0018462B">
        <w:t>:</w:t>
      </w:r>
    </w:p>
    <w:p w:rsidR="0018462B" w:rsidP="0018462B" w:rsidRDefault="0018462B" w14:paraId="45310DDD" w14:textId="11A739D6">
      <w:pPr>
        <w:pStyle w:val="ListParagraph"/>
        <w:numPr>
          <w:ilvl w:val="0"/>
          <w:numId w:val="44"/>
        </w:numPr>
      </w:pPr>
      <w:r>
        <w:t>Impedance testing</w:t>
      </w:r>
    </w:p>
    <w:p w:rsidR="0018462B" w:rsidP="0018462B" w:rsidRDefault="001D2A6E" w14:paraId="1E34D3C2" w14:textId="12D4C657">
      <w:pPr>
        <w:pStyle w:val="ListParagraph"/>
        <w:numPr>
          <w:ilvl w:val="0"/>
          <w:numId w:val="44"/>
        </w:numPr>
      </w:pPr>
      <w:r>
        <w:t>Alpha testing</w:t>
      </w:r>
    </w:p>
    <w:p w:rsidR="001D2A6E" w:rsidP="0018462B" w:rsidRDefault="001D2A6E" w14:paraId="5E9577B9" w14:textId="1E03D36C">
      <w:pPr>
        <w:pStyle w:val="ListParagraph"/>
        <w:numPr>
          <w:ilvl w:val="0"/>
          <w:numId w:val="44"/>
        </w:numPr>
      </w:pPr>
      <w:commentRangeStart w:id="722"/>
      <w:r>
        <w:t xml:space="preserve">Selection of up to </w:t>
      </w:r>
      <w:ins w:author="Wil Macaulay" w:date="2022-03-05T11:50:00Z" w:id="723">
        <w:r w:rsidR="005541A7">
          <w:t>6</w:t>
        </w:r>
      </w:ins>
      <w:del w:author="Wil Macaulay" w:date="2022-03-05T11:50:00Z" w:id="724">
        <w:r w:rsidDel="008C3357">
          <w:delText>4</w:delText>
        </w:r>
      </w:del>
      <w:r>
        <w:t xml:space="preserve"> different targets </w:t>
      </w:r>
      <w:r w:rsidR="0022662D">
        <w:t>displayed on a laptop monitor</w:t>
      </w:r>
      <w:commentRangeEnd w:id="722"/>
      <w:r>
        <w:rPr>
          <w:rStyle w:val="CommentReference"/>
        </w:rPr>
        <w:commentReference w:id="722"/>
      </w:r>
    </w:p>
    <w:p w:rsidR="0093210E" w:rsidP="0093210E" w:rsidRDefault="0093210E" w14:paraId="732CCD52" w14:textId="77777777"/>
    <w:p w:rsidR="00D745FA" w:rsidP="00D745FA" w:rsidRDefault="00247A4E" w14:paraId="5B1CD24A" w14:textId="1D3BC014">
      <w:pPr>
        <w:rPr>
          <w:ins w:author="Sarah Pearce" w:date="2022-02-18T18:45:00Z" w:id="725"/>
        </w:rPr>
      </w:pPr>
      <w:ins w:author="Sarah Pearce" w:date="2022-02-18T18:45:00Z" w:id="726">
        <w:r>
          <w:t>Proposed flow:</w:t>
        </w:r>
      </w:ins>
    </w:p>
    <w:p w:rsidR="00C253CB" w:rsidRDefault="00247A4E" w14:paraId="74EF121B" w14:textId="20D8BEDF">
      <w:pPr>
        <w:pStyle w:val="ListParagraph"/>
        <w:numPr>
          <w:ilvl w:val="0"/>
          <w:numId w:val="47"/>
        </w:numPr>
        <w:rPr>
          <w:ins w:author="Wil Macaulay" w:date="2022-04-01T14:22:00Z" w:id="727"/>
        </w:rPr>
      </w:pPr>
      <w:ins w:author="Sarah Pearce" w:date="2022-02-18T18:45:00Z" w:id="728">
        <w:r>
          <w:t xml:space="preserve">Caregiver </w:t>
        </w:r>
      </w:ins>
      <w:ins w:author="Sarah Pearce" w:date="2022-02-18T18:46:00Z" w:id="729">
        <w:r w:rsidR="00A3601D">
          <w:t xml:space="preserve">will prepare settings </w:t>
        </w:r>
      </w:ins>
      <w:ins w:author="Wil Macaulay" w:date="2022-04-01T14:23:00Z" w:id="730">
        <w:r w:rsidR="00C253CB">
          <w:t>(</w:t>
        </w:r>
        <w:r w:rsidR="00F15D2D">
          <w:t>can save/restore from previously saved settings)</w:t>
        </w:r>
      </w:ins>
      <w:ins w:author="Sarah Pearce" w:date="2022-02-18T18:46:00Z" w:id="731">
        <w:del w:author="Wil Macaulay" w:date="2022-04-01T14:22:00Z" w:id="732">
          <w:r w:rsidDel="00B41835" w:rsidR="00A3601D">
            <w:delText>an</w:delText>
          </w:r>
        </w:del>
      </w:ins>
    </w:p>
    <w:p w:rsidR="00247A4E" w:rsidRDefault="00C253CB" w14:paraId="113E1838" w14:textId="6E2D04C9">
      <w:pPr>
        <w:pStyle w:val="ListParagraph"/>
        <w:numPr>
          <w:ilvl w:val="0"/>
          <w:numId w:val="47"/>
        </w:numPr>
        <w:rPr>
          <w:ins w:author="Sarah Pearce" w:date="2022-02-18T18:46:00Z" w:id="733"/>
        </w:rPr>
        <w:pPrChange w:author="Wil Macaulay" w:date="2022-02-22T11:36:00Z" w:id="734">
          <w:pPr>
            <w:pStyle w:val="ListParagraph"/>
            <w:numPr>
              <w:numId w:val="46"/>
            </w:numPr>
            <w:ind w:left="1080" w:hanging="360"/>
          </w:pPr>
        </w:pPrChange>
      </w:pPr>
      <w:ins w:author="Wil Macaulay" w:date="2022-04-01T14:23:00Z" w:id="735">
        <w:r>
          <w:t>Caregiver will</w:t>
        </w:r>
      </w:ins>
      <w:ins w:author="Sarah Pearce" w:date="2022-02-18T18:46:00Z" w:id="736">
        <w:del w:author="Wil Macaulay" w:date="2022-04-01T14:22:00Z" w:id="737">
          <w:r w:rsidDel="00B41835" w:rsidR="00A3601D">
            <w:delText>d</w:delText>
          </w:r>
        </w:del>
        <w:r w:rsidR="00A3601D">
          <w:t xml:space="preserve"> press start</w:t>
        </w:r>
      </w:ins>
    </w:p>
    <w:p w:rsidR="00A3601D" w:rsidRDefault="00A3601D" w14:paraId="5B12B7DC" w14:textId="11237775">
      <w:pPr>
        <w:pStyle w:val="ListParagraph"/>
        <w:numPr>
          <w:ilvl w:val="0"/>
          <w:numId w:val="47"/>
        </w:numPr>
        <w:rPr>
          <w:ins w:author="Sarah Pearce" w:date="2022-02-18T18:47:00Z" w:id="738"/>
        </w:rPr>
        <w:pPrChange w:author="Wil Macaulay" w:date="2022-02-22T11:36:00Z" w:id="739">
          <w:pPr>
            <w:pStyle w:val="ListParagraph"/>
            <w:numPr>
              <w:numId w:val="46"/>
            </w:numPr>
            <w:ind w:left="1080" w:hanging="360"/>
          </w:pPr>
        </w:pPrChange>
      </w:pPr>
      <w:ins w:author="Sarah Pearce" w:date="2022-02-18T18:46:00Z" w:id="740">
        <w:r>
          <w:t xml:space="preserve">Caregiver should ask the user (‘client’) the </w:t>
        </w:r>
        <w:r w:rsidR="001252C2">
          <w:t xml:space="preserve">question to be asked, then press the space button </w:t>
        </w:r>
        <w:r w:rsidR="001B5A95">
          <w:t xml:space="preserve">to initiate active stimulation/classification </w:t>
        </w:r>
      </w:ins>
      <w:ins w:author="Sarah Pearce" w:date="2022-02-18T18:47:00Z" w:id="741">
        <w:r w:rsidR="001B5A95">
          <w:t>epoch</w:t>
        </w:r>
      </w:ins>
    </w:p>
    <w:p w:rsidR="001B5A95" w:rsidRDefault="00501EAC" w14:paraId="4BD82E47" w14:textId="764537C1">
      <w:pPr>
        <w:pStyle w:val="ListParagraph"/>
        <w:numPr>
          <w:ilvl w:val="0"/>
          <w:numId w:val="47"/>
        </w:numPr>
        <w:rPr>
          <w:ins w:author="Sarah Pearce" w:date="2022-02-18T18:48:00Z" w:id="742"/>
        </w:rPr>
        <w:pPrChange w:author="Wil Macaulay" w:date="2022-02-22T11:36:00Z" w:id="743">
          <w:pPr>
            <w:pStyle w:val="ListParagraph"/>
            <w:numPr>
              <w:numId w:val="46"/>
            </w:numPr>
            <w:ind w:left="1080" w:hanging="360"/>
          </w:pPr>
        </w:pPrChange>
      </w:pPr>
      <w:ins w:author="Sarah Pearce" w:date="2022-02-18T18:47:00Z" w:id="744">
        <w:r>
          <w:t xml:space="preserve">User (‘client’) will </w:t>
        </w:r>
      </w:ins>
      <w:ins w:author="Sarah Pearce" w:date="2022-02-18T18:48:00Z" w:id="745">
        <w:r>
          <w:t>select an option during this epoch</w:t>
        </w:r>
      </w:ins>
    </w:p>
    <w:p w:rsidR="00501EAC" w:rsidRDefault="00501EAC" w14:paraId="766EE20D" w14:textId="4E7424C0">
      <w:pPr>
        <w:pStyle w:val="ListParagraph"/>
        <w:numPr>
          <w:ilvl w:val="0"/>
          <w:numId w:val="47"/>
        </w:numPr>
        <w:rPr>
          <w:ins w:author="Sarah Pearce" w:date="2022-02-18T18:48:00Z" w:id="746"/>
        </w:rPr>
        <w:pPrChange w:author="Wil Macaulay" w:date="2022-02-22T11:36:00Z" w:id="747">
          <w:pPr>
            <w:pStyle w:val="ListParagraph"/>
            <w:numPr>
              <w:numId w:val="46"/>
            </w:numPr>
            <w:ind w:left="1080" w:hanging="360"/>
          </w:pPr>
        </w:pPrChange>
      </w:pPr>
      <w:ins w:author="Sarah Pearce" w:date="2022-02-18T18:48:00Z" w:id="748">
        <w:r>
          <w:t>At end of epoch</w:t>
        </w:r>
        <w:r w:rsidR="00C83EEE">
          <w:t xml:space="preserve">, there is no active processing or EEG collection happening on the board. </w:t>
        </w:r>
      </w:ins>
    </w:p>
    <w:p w:rsidR="00501EAC" w:rsidRDefault="00501EAC" w14:paraId="7FCC8C29" w14:textId="5DB6DC66">
      <w:pPr>
        <w:pStyle w:val="ListParagraph"/>
        <w:numPr>
          <w:ilvl w:val="0"/>
          <w:numId w:val="47"/>
        </w:numPr>
        <w:rPr>
          <w:ins w:author="Wil Macaulay" w:date="2022-04-01T14:24:00Z" w:id="749"/>
        </w:rPr>
      </w:pPr>
      <w:ins w:author="Sarah Pearce" w:date="2022-02-18T18:48:00Z" w:id="750">
        <w:r>
          <w:t xml:space="preserve">If caregiver wants to ask another </w:t>
        </w:r>
        <w:proofErr w:type="gramStart"/>
        <w:r>
          <w:t>question</w:t>
        </w:r>
        <w:proofErr w:type="gramEnd"/>
        <w:r w:rsidR="00C83EEE">
          <w:t xml:space="preserve"> they should ask another question</w:t>
        </w:r>
      </w:ins>
      <w:ins w:author="Sarah Pearce" w:date="2022-02-18T18:49:00Z" w:id="751">
        <w:r w:rsidR="0096565F">
          <w:t xml:space="preserve"> and initiate another session by pressing the spacebar again</w:t>
        </w:r>
      </w:ins>
    </w:p>
    <w:p w:rsidR="00F15D2D" w:rsidRDefault="00F15D2D" w14:paraId="3E9B2379" w14:textId="54477966">
      <w:pPr>
        <w:pStyle w:val="ListParagraph"/>
        <w:numPr>
          <w:ilvl w:val="0"/>
          <w:numId w:val="47"/>
        </w:numPr>
        <w:rPr>
          <w:ins w:author="Sarah Pearce" w:date="2022-02-18T18:49:00Z" w:id="752"/>
        </w:rPr>
        <w:pPrChange w:author="Wil Macaulay" w:date="2022-02-22T11:36:00Z" w:id="753">
          <w:pPr>
            <w:pStyle w:val="ListParagraph"/>
            <w:numPr>
              <w:numId w:val="46"/>
            </w:numPr>
            <w:ind w:left="1080" w:hanging="360"/>
          </w:pPr>
        </w:pPrChange>
      </w:pPr>
      <w:ins w:author="Wil Macaulay" w:date="2022-04-01T14:24:00Z" w:id="754">
        <w:r>
          <w:t xml:space="preserve">Caregiver can optionally log a message to indicate their </w:t>
        </w:r>
        <w:r w:rsidR="00624409">
          <w:t>assessment of the accuracy of the answer.</w:t>
        </w:r>
      </w:ins>
    </w:p>
    <w:p w:rsidR="0096565F" w:rsidRDefault="0096565F" w14:paraId="3A8173E3" w14:textId="361F45C2">
      <w:pPr>
        <w:pStyle w:val="ListParagraph"/>
        <w:numPr>
          <w:ilvl w:val="0"/>
          <w:numId w:val="47"/>
        </w:numPr>
        <w:rPr>
          <w:ins w:author="Sarah Pearce" w:date="2022-02-18T18:49:00Z" w:id="755"/>
        </w:rPr>
        <w:pPrChange w:author="Wil Macaulay" w:date="2022-02-22T11:36:00Z" w:id="756">
          <w:pPr>
            <w:pStyle w:val="ListParagraph"/>
            <w:numPr>
              <w:numId w:val="46"/>
            </w:numPr>
            <w:ind w:left="1080" w:hanging="360"/>
          </w:pPr>
        </w:pPrChange>
      </w:pPr>
      <w:ins w:author="Sarah Pearce" w:date="2022-02-18T18:49:00Z" w:id="757">
        <w:r>
          <w:t>I</w:t>
        </w:r>
      </w:ins>
      <w:ins w:author="Wil Macaulay" w:date="2022-04-01T14:23:00Z" w:id="758">
        <w:r w:rsidR="00F15D2D">
          <w:t>f</w:t>
        </w:r>
      </w:ins>
      <w:ins w:author="Sarah Pearce" w:date="2022-02-18T18:49:00Z" w:id="759">
        <w:del w:author="Wil Macaulay" w:date="2022-04-01T14:23:00Z" w:id="760">
          <w:r w:rsidDel="00F15D2D">
            <w:delText>F</w:delText>
          </w:r>
        </w:del>
        <w:r>
          <w:t xml:space="preserve"> the caregiver prefers to end the session, they should press the escape key and session will exit</w:t>
        </w:r>
      </w:ins>
    </w:p>
    <w:p w:rsidR="0096565F" w:rsidRDefault="0096565F" w14:paraId="7AF097AE" w14:textId="3F4DCA56">
      <w:pPr>
        <w:pStyle w:val="ListParagraph"/>
        <w:numPr>
          <w:ilvl w:val="0"/>
          <w:numId w:val="47"/>
        </w:numPr>
        <w:pPrChange w:author="Wil Macaulay" w:date="2022-02-22T11:36:00Z" w:id="761">
          <w:pPr/>
        </w:pPrChange>
      </w:pPr>
      <w:ins w:author="Sarah Pearce" w:date="2022-02-18T18:49:00Z" w:id="762">
        <w:r>
          <w:t xml:space="preserve">When session exits, caregiver will have to relaunch application and </w:t>
        </w:r>
      </w:ins>
      <w:ins w:author="Sarah Pearce" w:date="2022-02-18T18:50:00Z" w:id="763">
        <w:r w:rsidR="007654AF">
          <w:t>start over (settings persist from last session)</w:t>
        </w:r>
      </w:ins>
    </w:p>
    <w:p w:rsidR="0014694E" w:rsidP="0014694E" w:rsidRDefault="0014694E" w14:paraId="76652769" w14:textId="1260ECDE">
      <w:pPr>
        <w:pStyle w:val="Heading2"/>
      </w:pPr>
      <w:bookmarkStart w:name="_Toc99721264" w:id="764"/>
      <w:r>
        <w:t>Components</w:t>
      </w:r>
      <w:bookmarkEnd w:id="764"/>
      <w:r>
        <w:t xml:space="preserve"> </w:t>
      </w:r>
    </w:p>
    <w:p w:rsidRPr="00592024" w:rsidR="00592024" w:rsidP="007D5DB3" w:rsidRDefault="006340DD" w14:paraId="2B6BB4CD" w14:textId="4C97B0B9">
      <w:pPr>
        <w:pStyle w:val="Heading3"/>
      </w:pPr>
      <w:bookmarkStart w:name="_Toc99721265" w:id="765"/>
      <w:r>
        <w:t>Hardware</w:t>
      </w:r>
      <w:bookmarkEnd w:id="765"/>
    </w:p>
    <w:p w:rsidR="008210BF" w:rsidP="008210BF" w:rsidRDefault="008210BF" w14:paraId="3BD88814" w14:textId="15146B94">
      <w:pPr>
        <w:pStyle w:val="ListParagraph"/>
        <w:numPr>
          <w:ilvl w:val="0"/>
          <w:numId w:val="41"/>
        </w:numPr>
        <w:rPr>
          <w:ins w:author="Wil Macaulay" w:date="2022-02-23T13:06:00Z" w:id="766"/>
        </w:rPr>
      </w:pPr>
      <w:r>
        <w:t>CX</w:t>
      </w:r>
      <w:r w:rsidR="00705256">
        <w:t>N</w:t>
      </w:r>
      <w:r>
        <w:t xml:space="preserve"> O</w:t>
      </w:r>
      <w:r w:rsidR="00705256">
        <w:t>NE</w:t>
      </w:r>
      <w:ins w:author="Wil Macaulay" w:date="2022-04-01T15:39:00Z" w:id="767">
        <w:r w:rsidR="005A5BA7">
          <w:t xml:space="preserve"> </w:t>
        </w:r>
      </w:ins>
      <w:ins w:author="Wil Macaulay" w:date="2022-04-01T15:56:00Z" w:id="768">
        <w:r w:rsidR="000528EC">
          <w:t>Axon</w:t>
        </w:r>
      </w:ins>
      <w:r>
        <w:t xml:space="preserve"> headset (no </w:t>
      </w:r>
      <w:del w:author="Wil Macaulay" w:date="2022-02-18T18:17:00Z" w:id="769">
        <w:r>
          <w:delText xml:space="preserve">iPhone </w:delText>
        </w:r>
      </w:del>
      <w:proofErr w:type="gramStart"/>
      <w:ins w:author="Wil Macaulay" w:date="2022-02-18T18:17:00Z" w:id="770">
        <w:r w:rsidR="00B23F7B">
          <w:t>mini-tablet</w:t>
        </w:r>
        <w:proofErr w:type="gramEnd"/>
        <w:r w:rsidR="00B23F7B">
          <w:t xml:space="preserve"> </w:t>
        </w:r>
      </w:ins>
      <w:r>
        <w:t>installed</w:t>
      </w:r>
      <w:ins w:author="Wil Macaulay" w:date="2022-04-01T15:53:00Z" w:id="771">
        <w:r w:rsidR="00621886">
          <w:t>, no visor installed</w:t>
        </w:r>
      </w:ins>
      <w:r>
        <w:t>)</w:t>
      </w:r>
    </w:p>
    <w:p w:rsidR="0099153A" w:rsidRDefault="001A7DA7" w14:paraId="05B93AD5" w14:textId="3934D733">
      <w:pPr>
        <w:pStyle w:val="ListParagraph"/>
        <w:numPr>
          <w:ilvl w:val="1"/>
          <w:numId w:val="41"/>
        </w:numPr>
        <w:pPrChange w:author="Wil Macaulay" w:date="2022-02-23T13:06:00Z" w:id="772">
          <w:pPr>
            <w:pStyle w:val="ListParagraph"/>
            <w:numPr>
              <w:numId w:val="41"/>
            </w:numPr>
            <w:ind w:left="1440" w:hanging="360"/>
          </w:pPr>
        </w:pPrChange>
      </w:pPr>
      <w:ins w:author="Wil Macaulay" w:date="2022-02-23T13:06:00Z" w:id="773">
        <w:r>
          <w:t>P2.</w:t>
        </w:r>
        <w:r w:rsidR="00A927C2">
          <w:t xml:space="preserve">2 with </w:t>
        </w:r>
        <w:r w:rsidR="005E40F9">
          <w:t>adjustable toe-angle</w:t>
        </w:r>
      </w:ins>
    </w:p>
    <w:p w:rsidR="008210BF" w:rsidP="008210BF" w:rsidRDefault="00705256" w14:paraId="7C5071D8" w14:textId="58D810C8">
      <w:pPr>
        <w:pStyle w:val="ListParagraph"/>
        <w:numPr>
          <w:ilvl w:val="0"/>
          <w:numId w:val="41"/>
        </w:numPr>
      </w:pPr>
      <w:r>
        <w:t xml:space="preserve">USB </w:t>
      </w:r>
      <w:del w:author="Wil Macaulay" w:date="2022-02-18T14:20:00Z" w:id="774">
        <w:r w:rsidDel="004E6BC4" w:rsidR="008210BF">
          <w:delText xml:space="preserve"> </w:delText>
        </w:r>
      </w:del>
      <w:r w:rsidR="008210BF">
        <w:t xml:space="preserve">cable </w:t>
      </w:r>
      <w:r>
        <w:t>to connect CXN ONE to laptop</w:t>
      </w:r>
    </w:p>
    <w:p w:rsidR="008210BF" w:rsidP="008210BF" w:rsidRDefault="008210BF" w14:paraId="5B287E7F" w14:textId="62407EB2">
      <w:pPr>
        <w:pStyle w:val="ListParagraph"/>
        <w:numPr>
          <w:ilvl w:val="0"/>
          <w:numId w:val="41"/>
        </w:numPr>
      </w:pPr>
      <w:r>
        <w:t>USB isolator</w:t>
      </w:r>
    </w:p>
    <w:p w:rsidR="008210BF" w:rsidP="008210BF" w:rsidRDefault="008D7B59" w14:paraId="5F496D3F" w14:textId="0A5D1035">
      <w:pPr>
        <w:pStyle w:val="ListParagraph"/>
        <w:numPr>
          <w:ilvl w:val="0"/>
          <w:numId w:val="41"/>
        </w:numPr>
      </w:pPr>
      <w:ins w:author="Wil Macaulay" w:date="2022-04-01T14:25:00Z" w:id="775">
        <w:r>
          <w:t>M1 (pref</w:t>
        </w:r>
        <w:r w:rsidR="000A65A0">
          <w:t xml:space="preserve">erred) or </w:t>
        </w:r>
      </w:ins>
      <w:ins w:author="Wil Macaulay" w:date="2022-02-18T18:17:00Z" w:id="776">
        <w:r w:rsidR="00B23F7B">
          <w:t xml:space="preserve">Intel-based </w:t>
        </w:r>
      </w:ins>
      <w:r w:rsidR="00592024">
        <w:t>Mac laptop</w:t>
      </w:r>
      <w:ins w:author="Wil Macaulay" w:date="2022-04-01T14:25:00Z" w:id="777">
        <w:r w:rsidR="00624409">
          <w:t xml:space="preserve"> </w:t>
        </w:r>
      </w:ins>
    </w:p>
    <w:p w:rsidR="00592024" w:rsidP="008210BF" w:rsidRDefault="006340DD" w14:paraId="277D70E6" w14:textId="04C80D83">
      <w:pPr>
        <w:pStyle w:val="ListParagraph"/>
        <w:numPr>
          <w:ilvl w:val="0"/>
          <w:numId w:val="41"/>
        </w:numPr>
      </w:pPr>
      <w:r>
        <w:t>External monitor w. 60 Hz refresh rate</w:t>
      </w:r>
    </w:p>
    <w:p w:rsidR="006340DD" w:rsidP="008210BF" w:rsidRDefault="006340DD" w14:paraId="47E6E0B5" w14:textId="5DE8256D">
      <w:pPr>
        <w:pStyle w:val="ListParagraph"/>
        <w:numPr>
          <w:ilvl w:val="0"/>
          <w:numId w:val="41"/>
        </w:numPr>
      </w:pPr>
      <w:r>
        <w:t>USB-C display cable</w:t>
      </w:r>
    </w:p>
    <w:p w:rsidR="00C267C0" w:rsidP="008210BF" w:rsidRDefault="00C267C0" w14:paraId="2DF0AFA6" w14:textId="092A98AD">
      <w:pPr>
        <w:pStyle w:val="ListParagraph"/>
        <w:numPr>
          <w:ilvl w:val="0"/>
          <w:numId w:val="41"/>
        </w:numPr>
        <w:rPr>
          <w:ins w:author="Wil Macaulay" w:date="2022-02-18T17:14:00Z" w:id="778"/>
        </w:rPr>
      </w:pPr>
      <w:r>
        <w:t>(optional) external speaker</w:t>
      </w:r>
    </w:p>
    <w:p w:rsidR="006E1671" w:rsidP="008210BF" w:rsidRDefault="006E1671" w14:paraId="65C320D3" w14:textId="78051F0F">
      <w:pPr>
        <w:pStyle w:val="ListParagraph"/>
        <w:numPr>
          <w:ilvl w:val="0"/>
          <w:numId w:val="41"/>
        </w:numPr>
        <w:rPr>
          <w:ins w:author="Wil Macaulay" w:date="2022-02-22T11:37:00Z" w:id="779"/>
        </w:rPr>
      </w:pPr>
      <w:ins w:author="Wil Macaulay" w:date="2022-02-18T17:14:00Z" w:id="780">
        <w:r>
          <w:t>Updated electrode puller (</w:t>
        </w:r>
        <w:proofErr w:type="spellStart"/>
        <w:r>
          <w:t>Datwyler</w:t>
        </w:r>
        <w:proofErr w:type="spellEnd"/>
        <w:r>
          <w:t>)</w:t>
        </w:r>
      </w:ins>
    </w:p>
    <w:p w:rsidR="00860BF5" w:rsidP="008210BF" w:rsidRDefault="00E6430D" w14:paraId="5E2F765E" w14:textId="1E65DB22">
      <w:pPr>
        <w:pStyle w:val="ListParagraph"/>
        <w:numPr>
          <w:ilvl w:val="0"/>
          <w:numId w:val="41"/>
        </w:numPr>
        <w:rPr>
          <w:ins w:author="Wil Macaulay" w:date="2022-04-01T15:55:00Z" w:id="781"/>
        </w:rPr>
      </w:pPr>
      <w:proofErr w:type="spellStart"/>
      <w:ins w:author="Wil Macaulay" w:date="2022-02-22T11:40:00Z" w:id="782">
        <w:r>
          <w:t>Datwyler</w:t>
        </w:r>
        <w:proofErr w:type="spellEnd"/>
        <w:r>
          <w:t xml:space="preserve"> 8mm passive dry electrodes</w:t>
        </w:r>
        <w:r w:rsidR="00730E6A">
          <w:t xml:space="preserve"> x 8</w:t>
        </w:r>
      </w:ins>
    </w:p>
    <w:p w:rsidR="00C634B0" w:rsidP="008210BF" w:rsidRDefault="00C634B0" w14:paraId="4047F5DD" w14:textId="5B619E81">
      <w:pPr>
        <w:pStyle w:val="ListParagraph"/>
        <w:numPr>
          <w:ilvl w:val="0"/>
          <w:numId w:val="41"/>
        </w:numPr>
      </w:pPr>
      <w:ins w:author="Wil Macaulay" w:date="2022-04-01T15:55:00Z" w:id="783">
        <w:r>
          <w:t>Assumed supplied by the patient: stand for the display</w:t>
        </w:r>
        <w:r w:rsidR="00E32D8B">
          <w:t xml:space="preserve"> </w:t>
        </w:r>
      </w:ins>
    </w:p>
    <w:p w:rsidR="006340DD" w:rsidP="006340DD" w:rsidRDefault="006340DD" w14:paraId="25941588" w14:textId="041E2BA9"/>
    <w:p w:rsidR="006340DD" w:rsidP="007D5DB3" w:rsidRDefault="006340DD" w14:paraId="147D923E" w14:textId="2DBB5304">
      <w:pPr>
        <w:pStyle w:val="Heading3"/>
      </w:pPr>
      <w:bookmarkStart w:name="_Toc99721266" w:id="784"/>
      <w:r>
        <w:t>Software/Firmware</w:t>
      </w:r>
      <w:bookmarkEnd w:id="784"/>
    </w:p>
    <w:p w:rsidR="006340DD" w:rsidP="006340DD" w:rsidRDefault="006340DD" w14:paraId="221F44F2" w14:textId="18975B35">
      <w:pPr>
        <w:pStyle w:val="ListParagraph"/>
        <w:numPr>
          <w:ilvl w:val="0"/>
          <w:numId w:val="42"/>
        </w:numPr>
      </w:pPr>
      <w:r>
        <w:t>MacOS 12.</w:t>
      </w:r>
      <w:ins w:author="Wil Macaulay" w:date="2022-04-01T14:26:00Z" w:id="785">
        <w:r w:rsidR="00211651">
          <w:t xml:space="preserve">3 </w:t>
        </w:r>
      </w:ins>
      <w:del w:author="Wil Macaulay" w:date="2022-04-01T14:26:00Z" w:id="786">
        <w:r w:rsidDel="00211651">
          <w:delText>2</w:delText>
        </w:r>
      </w:del>
      <w:del w:author="Wil Macaulay" w:date="2022-04-01T15:55:00Z" w:id="787">
        <w:r w:rsidDel="00E32D8B">
          <w:delText xml:space="preserve"> </w:delText>
        </w:r>
      </w:del>
      <w:r>
        <w:t>Monterey</w:t>
      </w:r>
      <w:ins w:author="Wil Macaulay" w:date="2022-04-01T15:55:00Z" w:id="788">
        <w:r w:rsidRPr="00E32D8B" w:rsidR="00E32D8B">
          <w:t xml:space="preserve"> </w:t>
        </w:r>
        <w:r w:rsidR="00E32D8B">
          <w:t>or greater</w:t>
        </w:r>
      </w:ins>
    </w:p>
    <w:p w:rsidR="006340DD" w:rsidP="006340DD" w:rsidRDefault="001A1FF0" w14:paraId="59659D14" w14:textId="1D054D1B">
      <w:pPr>
        <w:pStyle w:val="ListParagraph"/>
        <w:numPr>
          <w:ilvl w:val="0"/>
          <w:numId w:val="42"/>
        </w:numPr>
      </w:pPr>
      <w:r>
        <w:t>BCI</w:t>
      </w:r>
      <w:r w:rsidR="006340DD">
        <w:t xml:space="preserve"> </w:t>
      </w:r>
      <w:r w:rsidR="00BE7BB1">
        <w:t xml:space="preserve">application </w:t>
      </w:r>
      <w:r>
        <w:t>software (to be developed)</w:t>
      </w:r>
    </w:p>
    <w:p w:rsidR="006340DD" w:rsidP="006340DD" w:rsidRDefault="006340DD" w14:paraId="49F2AC1B" w14:textId="3E39131C">
      <w:pPr>
        <w:pStyle w:val="ListParagraph"/>
        <w:numPr>
          <w:ilvl w:val="0"/>
          <w:numId w:val="42"/>
        </w:numPr>
        <w:rPr>
          <w:ins w:author="Wil Macaulay" w:date="2022-02-22T15:56:00Z" w:id="789"/>
        </w:rPr>
      </w:pPr>
      <w:r>
        <w:t>C</w:t>
      </w:r>
      <w:del w:author="Wil Macaulay" w:date="2022-02-22T11:43:00Z" w:id="790">
        <w:r w:rsidDel="00E230A4">
          <w:delText>N</w:delText>
        </w:r>
      </w:del>
      <w:r>
        <w:t>X</w:t>
      </w:r>
      <w:ins w:author="Wil Macaulay" w:date="2022-02-22T11:43:00Z" w:id="791">
        <w:r w:rsidR="00E230A4">
          <w:t>N</w:t>
        </w:r>
      </w:ins>
      <w:r>
        <w:t xml:space="preserve"> One firmware version 0.9.1 or greater</w:t>
      </w:r>
    </w:p>
    <w:p w:rsidRPr="008210BF" w:rsidR="00474E2A" w:rsidP="006340DD" w:rsidRDefault="00474E2A" w14:paraId="514DDF50" w14:textId="38FECAB7">
      <w:pPr>
        <w:pStyle w:val="ListParagraph"/>
        <w:numPr>
          <w:ilvl w:val="0"/>
          <w:numId w:val="42"/>
        </w:numPr>
      </w:pPr>
      <w:ins w:author="Wil Macaulay" w:date="2022-02-22T15:56:00Z" w:id="792">
        <w:r>
          <w:t xml:space="preserve">iOS </w:t>
        </w:r>
        <w:proofErr w:type="spellStart"/>
        <w:r>
          <w:t>testsuite</w:t>
        </w:r>
        <w:proofErr w:type="spellEnd"/>
        <w:r>
          <w:t xml:space="preserve"> for use by the </w:t>
        </w:r>
        <w:r w:rsidR="00E36E77">
          <w:t>assessment team</w:t>
        </w:r>
      </w:ins>
    </w:p>
    <w:p w:rsidR="0014694E" w:rsidP="00B0152F" w:rsidRDefault="0014694E" w14:paraId="73FC9AD6" w14:textId="77777777">
      <w:pPr>
        <w:ind w:left="0"/>
      </w:pPr>
    </w:p>
    <w:p w:rsidR="009C1D94" w:rsidP="00B0152F" w:rsidRDefault="009C1D94" w14:paraId="47C4D388" w14:textId="66186CE9">
      <w:pPr>
        <w:pStyle w:val="Heading2"/>
      </w:pPr>
      <w:bookmarkStart w:name="_Toc99721267" w:id="793"/>
      <w:r>
        <w:t>Component changes</w:t>
      </w:r>
      <w:bookmarkEnd w:id="793"/>
    </w:p>
    <w:p w:rsidR="009C1D94" w:rsidP="009C1D94" w:rsidRDefault="00743E84" w14:paraId="57F32149" w14:textId="4A7B098B">
      <w:pPr>
        <w:pStyle w:val="Heading3"/>
      </w:pPr>
      <w:bookmarkStart w:name="_Toc99721268" w:id="794"/>
      <w:r>
        <w:t>Firmware</w:t>
      </w:r>
      <w:bookmarkEnd w:id="794"/>
      <w:r>
        <w:t xml:space="preserve"> </w:t>
      </w:r>
    </w:p>
    <w:p w:rsidR="000A1B74" w:rsidP="000A1B74" w:rsidRDefault="000A1B74" w14:paraId="4338A5B4" w14:textId="6B5EAC59">
      <w:r>
        <w:t>No</w:t>
      </w:r>
      <w:r w:rsidR="00010D51">
        <w:t xml:space="preserve"> </w:t>
      </w:r>
      <w:r>
        <w:t>required</w:t>
      </w:r>
      <w:r w:rsidR="00010D51">
        <w:t xml:space="preserve"> changes identified when using the serial interface.</w:t>
      </w:r>
    </w:p>
    <w:p w:rsidR="000A1B74" w:rsidP="000A1B74" w:rsidRDefault="000A1B74" w14:paraId="62B83384" w14:textId="0697A303">
      <w:pPr>
        <w:rPr>
          <w:ins w:author="Wil Macaulay" w:date="2022-02-18T18:19:00Z" w:id="795"/>
        </w:rPr>
      </w:pPr>
      <w:r>
        <w:t>NOTE: if the impedance abstraction interface is ready in time it will be used but is not required.</w:t>
      </w:r>
    </w:p>
    <w:p w:rsidR="008215EC" w:rsidP="000A1B74" w:rsidRDefault="008215EC" w14:paraId="427DD4B4" w14:textId="16656695">
      <w:ins w:author="Wil Macaulay" w:date="2022-02-18T18:19:00Z" w:id="796">
        <w:r>
          <w:t>NOTE: might need to change some default settings</w:t>
        </w:r>
      </w:ins>
    </w:p>
    <w:p w:rsidR="00743E84" w:rsidP="009C1D94" w:rsidRDefault="00743E84" w14:paraId="7F09C929" w14:textId="1F22327D">
      <w:pPr>
        <w:pStyle w:val="Heading3"/>
      </w:pPr>
      <w:bookmarkStart w:name="_Toc99721269" w:id="797"/>
      <w:r>
        <w:lastRenderedPageBreak/>
        <w:t>BCI application</w:t>
      </w:r>
      <w:bookmarkEnd w:id="797"/>
    </w:p>
    <w:p w:rsidR="00534923" w:rsidP="00534923" w:rsidRDefault="00534923" w14:paraId="67ABB654" w14:textId="77777777">
      <w:r>
        <w:t>The BCI application will enhance the python code base in the following ways:</w:t>
      </w:r>
    </w:p>
    <w:p w:rsidR="00534923" w:rsidP="00534923" w:rsidRDefault="00534923" w14:paraId="417E903A" w14:textId="77777777">
      <w:pPr>
        <w:pStyle w:val="ListParagraph"/>
        <w:numPr>
          <w:ilvl w:val="0"/>
          <w:numId w:val="45"/>
        </w:numPr>
      </w:pPr>
      <w:r>
        <w:t>Improvements of integration between the test flows and the main UI.</w:t>
      </w:r>
    </w:p>
    <w:p w:rsidR="00534923" w:rsidP="00534923" w:rsidRDefault="00534923" w14:paraId="2F6FE780" w14:textId="77777777">
      <w:pPr>
        <w:pStyle w:val="ListParagraph"/>
        <w:numPr>
          <w:ilvl w:val="0"/>
          <w:numId w:val="45"/>
        </w:numPr>
      </w:pPr>
      <w:r>
        <w:t>Ability to run in a standalone fashion (not requiring the Jupyter environment)</w:t>
      </w:r>
    </w:p>
    <w:p w:rsidR="00534923" w:rsidP="00534923" w:rsidRDefault="00534923" w14:paraId="7310D896" w14:textId="77777777">
      <w:pPr>
        <w:pStyle w:val="ListParagraph"/>
        <w:numPr>
          <w:ilvl w:val="0"/>
          <w:numId w:val="45"/>
        </w:numPr>
      </w:pPr>
      <w:r>
        <w:t>Improvements to the user interface</w:t>
      </w:r>
    </w:p>
    <w:p w:rsidRPr="006208AC" w:rsidR="00534923" w:rsidP="00534923" w:rsidRDefault="00534923" w14:paraId="6851F072" w14:textId="238D5015">
      <w:pPr>
        <w:pStyle w:val="ListParagraph"/>
        <w:numPr>
          <w:ilvl w:val="0"/>
          <w:numId w:val="45"/>
        </w:numPr>
        <w:rPr>
          <w:ins w:author="Wil Macaulay" w:date="2022-02-18T18:21:00Z" w:id="798"/>
        </w:rPr>
      </w:pPr>
      <w:r>
        <w:t>Enhancements to the usability of configuration features</w:t>
      </w:r>
      <w:r w:rsidR="007E6653">
        <w:t xml:space="preserve"> by non-technical users</w:t>
      </w:r>
    </w:p>
    <w:p w:rsidR="0010278B" w:rsidP="00534923" w:rsidRDefault="008737FA" w14:paraId="5A6FA221" w14:textId="77777777">
      <w:pPr>
        <w:pStyle w:val="ListParagraph"/>
        <w:numPr>
          <w:ilvl w:val="0"/>
          <w:numId w:val="45"/>
        </w:numPr>
        <w:rPr>
          <w:ins w:author="Wil Macaulay" w:date="2022-04-01T15:56:00Z" w:id="799"/>
        </w:rPr>
      </w:pPr>
      <w:ins w:author="Wil Macaulay" w:date="2022-02-18T18:21:00Z" w:id="800">
        <w:r>
          <w:t xml:space="preserve">Implementation of </w:t>
        </w:r>
        <w:r w:rsidR="003A1985">
          <w:t xml:space="preserve">SSVEP suitability </w:t>
        </w:r>
        <w:r w:rsidR="008578B2">
          <w:t>assessment</w:t>
        </w:r>
      </w:ins>
      <w:ins w:author="Wil Macaulay" w:date="2022-02-18T18:22:00Z" w:id="801">
        <w:r w:rsidR="0084695C">
          <w:t>.</w:t>
        </w:r>
      </w:ins>
    </w:p>
    <w:p w:rsidRPr="006208AC" w:rsidR="009D3659" w:rsidP="00534923" w:rsidRDefault="0010278B" w14:paraId="019A0F82" w14:textId="29D1E9B6">
      <w:pPr>
        <w:pStyle w:val="ListParagraph"/>
        <w:numPr>
          <w:ilvl w:val="0"/>
          <w:numId w:val="45"/>
        </w:numPr>
      </w:pPr>
      <w:ins w:author="Wil Macaulay" w:date="2022-04-01T15:56:00Z" w:id="802">
        <w:r>
          <w:t xml:space="preserve">Addition of </w:t>
        </w:r>
        <w:r w:rsidR="005E6B4F">
          <w:t>a local log file</w:t>
        </w:r>
      </w:ins>
      <w:ins w:author="Wil Macaulay" w:date="2022-02-18T18:34:00Z" w:id="803">
        <w:r w:rsidR="006400AF">
          <w:tab/>
        </w:r>
      </w:ins>
    </w:p>
    <w:p w:rsidRPr="000A1B74" w:rsidR="000A1B74" w:rsidP="000A1B74" w:rsidRDefault="000A1B74" w14:paraId="2074AF88" w14:textId="77777777"/>
    <w:p w:rsidR="00B0152F" w:rsidP="00B0152F" w:rsidRDefault="00D745FA" w14:paraId="6D9BB243" w14:textId="09882A20">
      <w:pPr>
        <w:pStyle w:val="Heading2"/>
      </w:pPr>
      <w:bookmarkStart w:name="_Toc99721270" w:id="804"/>
      <w:r>
        <w:t>User Interface</w:t>
      </w:r>
      <w:bookmarkEnd w:id="804"/>
    </w:p>
    <w:p w:rsidR="005B5F28" w:rsidDel="00D05794" w:rsidP="00D745FA" w:rsidRDefault="005B5F28" w14:paraId="341FA4A1" w14:textId="1EAB27D1">
      <w:pPr>
        <w:rPr>
          <w:del w:author="Wil Macaulay" w:date="2022-03-11T18:29:00Z" w:id="805"/>
        </w:rPr>
      </w:pPr>
      <w:del w:author="Wil Macaulay" w:date="2022-03-11T18:29:00Z" w:id="806">
        <w:r w:rsidDel="00D05794">
          <w:delText>[to be updated with details]</w:delText>
        </w:r>
      </w:del>
    </w:p>
    <w:p w:rsidR="00D745FA" w:rsidP="00D745FA" w:rsidRDefault="004928AB" w14:paraId="1D775923" w14:textId="4B2F583D">
      <w:pPr>
        <w:rPr>
          <w:ins w:author="Wil Macaulay" w:date="2022-03-05T11:52:00Z" w:id="807"/>
        </w:rPr>
      </w:pPr>
      <w:commentRangeStart w:id="808"/>
      <w:r>
        <w:t xml:space="preserve">The main UI </w:t>
      </w:r>
      <w:r w:rsidR="00DE36EA">
        <w:t>will be presented</w:t>
      </w:r>
      <w:r>
        <w:t xml:space="preserve"> to the user </w:t>
      </w:r>
      <w:r w:rsidR="00DE36EA">
        <w:t>on an external monitor</w:t>
      </w:r>
      <w:r w:rsidR="00967182">
        <w:t xml:space="preserve"> suspended by a stand that allows comfortable viewing.  It will consist </w:t>
      </w:r>
      <w:r w:rsidR="005B5F28">
        <w:t xml:space="preserve">initially of two </w:t>
      </w:r>
      <w:r w:rsidR="002070C6">
        <w:t>light-grey targets</w:t>
      </w:r>
      <w:r w:rsidR="005B5F28">
        <w:t xml:space="preserve"> </w:t>
      </w:r>
      <w:r w:rsidR="00B84383">
        <w:t xml:space="preserve">placed side-by-side </w:t>
      </w:r>
      <w:r w:rsidR="002070C6">
        <w:t xml:space="preserve">on a black background on the monitor.  The size and </w:t>
      </w:r>
      <w:r w:rsidR="00476E25">
        <w:t>positioning (distance between the targets) can be configured.</w:t>
      </w:r>
      <w:commentRangeEnd w:id="808"/>
      <w:r w:rsidR="000109A5">
        <w:rPr>
          <w:rStyle w:val="CommentReference"/>
        </w:rPr>
        <w:commentReference w:id="808"/>
      </w:r>
    </w:p>
    <w:p w:rsidR="00FB7C9D" w:rsidP="00D745FA" w:rsidRDefault="00FB7C9D" w14:paraId="2C9D9742" w14:textId="38FE2E56">
      <w:pPr>
        <w:rPr>
          <w:ins w:author="Cathy Liu" w:date="2022-02-18T19:31:00Z" w:id="809"/>
        </w:rPr>
      </w:pPr>
      <w:ins w:author="Wil Macaulay" w:date="2022-03-05T11:52:00Z" w:id="810">
        <w:r>
          <w:t>Note that it is important that any interaction by the caregiver (for example, marking ‘correct vs incorrect’ responses) be done without distraction to the primary users.  This means we may have to have a primary window on one screen and a secondary interface on the other.</w:t>
        </w:r>
      </w:ins>
    </w:p>
    <w:p w:rsidR="45BFB012" w:rsidP="45BFB012" w:rsidRDefault="45BFB012" w14:paraId="452A3AE8" w14:textId="7D7E5C46">
      <w:pPr>
        <w:rPr>
          <w:ins w:author="Cathy Liu" w:date="2022-02-18T19:31:00Z" w:id="811"/>
        </w:rPr>
      </w:pPr>
    </w:p>
    <w:p w:rsidR="45BFB012" w:rsidP="45BFB012" w:rsidRDefault="45BFB012" w14:paraId="0EE4CDDA" w14:textId="244A189A">
      <w:pPr>
        <w:rPr>
          <w:ins w:author="Cathy Liu" w:date="2022-02-18T19:31:00Z" w:id="812"/>
        </w:rPr>
      </w:pPr>
      <w:commentRangeStart w:id="813"/>
      <w:ins w:author="Cathy Liu" w:date="2022-02-18T19:31:00Z" w:id="814">
        <w:del w:author="Wil Macaulay" w:date="2022-03-05T11:52:00Z" w:id="815">
          <w:r w:rsidRPr="45BFB012" w:rsidDel="00CB553E">
            <w:delText>[temporarily filled with basic wireframe and flows</w:delText>
          </w:r>
        </w:del>
      </w:ins>
      <w:ins w:author="Cathy Liu" w:date="2022-02-18T19:35:00Z" w:id="816">
        <w:del w:author="Wil Macaulay" w:date="2022-03-05T11:52:00Z" w:id="817">
          <w:r w:rsidRPr="7151F4DC" w:rsidDel="00CB553E" w:rsidR="7151F4DC">
            <w:delText xml:space="preserve"> for illustration purposes only</w:delText>
          </w:r>
        </w:del>
      </w:ins>
      <w:ins w:author="Cathy Liu" w:date="2022-02-18T19:31:00Z" w:id="818">
        <w:del w:author="Wil Macaulay" w:date="2022-03-05T11:52:00Z" w:id="819">
          <w:r w:rsidRPr="45BFB012" w:rsidDel="00CB553E">
            <w:delText>]</w:delText>
          </w:r>
        </w:del>
      </w:ins>
    </w:p>
    <w:p w:rsidR="7C94A783" w:rsidP="7C94A783" w:rsidRDefault="7C94A783" w14:paraId="76A0678A" w14:textId="6C5D2B3E">
      <w:pPr>
        <w:rPr>
          <w:ins w:author="Cathy Liu" w:date="2022-02-18T19:31:00Z" w:id="820"/>
        </w:rPr>
      </w:pPr>
      <w:ins w:author="Cathy Liu" w:date="2022-02-18T19:40:00Z" w:id="821">
        <w:r w:rsidRPr="7C94A783">
          <w:t>Please see Figma file</w:t>
        </w:r>
      </w:ins>
      <w:ins w:author="Wil Macaulay" w:date="2022-03-05T11:55:00Z" w:id="822">
        <w:r w:rsidR="0081006A">
          <w:t xml:space="preserve"> </w:t>
        </w:r>
        <w:r w:rsidR="002E789C">
          <w:t>[</w:t>
        </w:r>
        <w:r w:rsidR="002E789C">
          <w:fldChar w:fldCharType="begin"/>
        </w:r>
        <w:r w:rsidR="002E789C">
          <w:instrText xml:space="preserve"> HYPERLINK "https://www.figma.com/file/OaEzSBKeZ0syt9DCOXuZjq/Jupyter-Desktop-SSVEP-UI?node-id=0%3A1" </w:instrText>
        </w:r>
        <w:r w:rsidR="002E789C">
          <w:fldChar w:fldCharType="separate"/>
        </w:r>
        <w:r w:rsidRPr="002E789C" w:rsidR="002E789C">
          <w:rPr>
            <w:rStyle w:val="Hyperlink"/>
          </w:rPr>
          <w:t>PH1UI</w:t>
        </w:r>
        <w:r w:rsidR="002E789C">
          <w:fldChar w:fldCharType="end"/>
        </w:r>
        <w:r w:rsidR="002E789C">
          <w:t>]</w:t>
        </w:r>
      </w:ins>
      <w:ins w:author="Cathy Liu" w:date="2022-02-18T19:40:00Z" w:id="823">
        <w:r w:rsidRPr="7C94A783">
          <w:t xml:space="preserve"> for full document: </w:t>
        </w:r>
        <w:del w:author="Wil Macaulay" w:date="2022-03-05T11:55:00Z" w:id="824">
          <w:r w:rsidRPr="7C94A783" w:rsidDel="002E789C">
            <w:delText>https://www.figma.com/file/Oa</w:delText>
          </w:r>
        </w:del>
      </w:ins>
      <w:commentRangeEnd w:id="813"/>
      <w:del w:author="Wil Macaulay" w:date="2022-03-05T11:55:00Z" w:id="825">
        <w:r w:rsidDel="002E789C" w:rsidR="00CB0A04">
          <w:rPr>
            <w:rStyle w:val="CommentReference"/>
          </w:rPr>
          <w:commentReference w:id="813"/>
        </w:r>
      </w:del>
      <w:ins w:author="Cathy Liu" w:date="2022-02-18T19:40:00Z" w:id="826">
        <w:del w:author="Wil Macaulay" w:date="2022-03-05T11:55:00Z" w:id="827">
          <w:r w:rsidRPr="7C94A783" w:rsidDel="002E789C">
            <w:delText>EzSBKeZ0syt9DCOXuZjq/Jupyter-Desktop-SSVEP-UI?node-id=0%3A1</w:delText>
          </w:r>
        </w:del>
      </w:ins>
    </w:p>
    <w:p w:rsidR="45BFB012" w:rsidP="45BFB012" w:rsidRDefault="4139ECB2" w14:paraId="3A25085C" w14:textId="481C18FB">
      <w:pPr>
        <w:rPr>
          <w:ins w:author="Cathy Liu" w:date="2022-02-18T19:36:00Z" w:id="828"/>
        </w:rPr>
      </w:pPr>
      <w:ins w:author="Cathy Liu" w:date="2022-02-18T19:33:00Z" w:id="829">
        <w:del w:author="Wil Macaulay" w:date="2022-03-05T11:55:00Z" w:id="830">
          <w:r w:rsidDel="002E789C">
            <w:rPr>
              <w:noProof/>
            </w:rPr>
            <w:drawing>
              <wp:inline distT="0" distB="0" distL="0" distR="0" wp14:anchorId="580D5BE4" wp14:editId="4FA3E9B3">
                <wp:extent cx="4572000" cy="3009900"/>
                <wp:effectExtent l="0" t="0" r="0" b="0"/>
                <wp:docPr id="736202980" name="Picture 73620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del>
      </w:ins>
    </w:p>
    <w:p w:rsidR="23151001" w:rsidDel="002E789C" w:rsidP="23151001" w:rsidRDefault="23151001" w14:paraId="1A64EB1A" w14:textId="06F3737E">
      <w:pPr>
        <w:rPr>
          <w:ins w:author="Cathy Liu" w:date="2022-02-18T19:37:00Z" w:id="831"/>
          <w:del w:author="Wil Macaulay" w:date="2022-03-05T11:55:00Z" w:id="832"/>
        </w:rPr>
      </w:pPr>
      <w:ins w:author="Cathy Liu" w:date="2022-02-18T19:36:00Z" w:id="833">
        <w:del w:author="Wil Macaulay" w:date="2022-03-05T11:55:00Z" w:id="834">
          <w:r w:rsidDel="002E789C">
            <w:rPr>
              <w:noProof/>
            </w:rPr>
            <w:drawing>
              <wp:inline distT="0" distB="0" distL="0" distR="0" wp14:anchorId="271D18A6" wp14:editId="2F4ED451">
                <wp:extent cx="4572000" cy="2886075"/>
                <wp:effectExtent l="0" t="0" r="0" b="0"/>
                <wp:docPr id="1898559868" name="Picture 189855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del>
      </w:ins>
    </w:p>
    <w:p w:rsidR="3CA25608" w:rsidDel="002E789C" w:rsidP="3CA25608" w:rsidRDefault="3CA25608" w14:paraId="1A08203E" w14:textId="132E38C6">
      <w:pPr>
        <w:rPr>
          <w:del w:author="Wil Macaulay" w:date="2022-03-05T11:55:00Z" w:id="835"/>
        </w:rPr>
      </w:pPr>
      <w:ins w:author="Cathy Liu" w:date="2022-02-18T19:37:00Z" w:id="836">
        <w:del w:author="Wil Macaulay" w:date="2022-03-05T11:55:00Z" w:id="837">
          <w:r w:rsidDel="002E789C">
            <w:rPr>
              <w:noProof/>
            </w:rPr>
            <w:drawing>
              <wp:inline distT="0" distB="0" distL="0" distR="0" wp14:anchorId="4AD623A2" wp14:editId="05667404">
                <wp:extent cx="4572000" cy="1809750"/>
                <wp:effectExtent l="0" t="0" r="0" b="0"/>
                <wp:docPr id="1967876419" name="Picture 196787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del>
      </w:ins>
    </w:p>
    <w:p w:rsidRPr="00D745FA" w:rsidR="00246AE3" w:rsidP="00D745FA" w:rsidRDefault="00246AE3" w14:paraId="5C6F943E" w14:textId="77777777"/>
    <w:sectPr w:rsidRPr="00D745FA" w:rsidR="00246AE3" w:rsidSect="00C1179A">
      <w:footerReference w:type="even" r:id="rId22"/>
      <w:footerReference w:type="default" r:id="rId23"/>
      <w:pgSz w:w="12240" w:h="15840"/>
      <w:pgMar w:top="1440" w:right="1800" w:bottom="1440" w:left="1800" w:header="708" w:footer="708"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AM" w:author="Astrid McNellis" w:date="2022-03-08T12:35:00Z" w:id="192">
    <w:p w:rsidR="0056732D" w:rsidP="00E90345" w:rsidRDefault="0056732D" w14:paraId="55CBDC03" w14:textId="77777777">
      <w:pPr>
        <w:pStyle w:val="CommentText"/>
      </w:pPr>
      <w:r>
        <w:rPr>
          <w:rStyle w:val="CommentReference"/>
        </w:rPr>
        <w:annotationRef/>
      </w:r>
      <w:r>
        <w:t>THANK YOU!  Glory be and hallelujah!</w:t>
      </w:r>
    </w:p>
  </w:comment>
  <w:comment w:initials="AM" w:author="Astrid McNellis" w:date="2022-03-08T12:31:00Z" w:id="264">
    <w:p w:rsidR="004E38BA" w:rsidP="00E90345" w:rsidRDefault="004E38BA" w14:paraId="78E16BD7" w14:textId="08C441A0">
      <w:pPr>
        <w:pStyle w:val="CommentText"/>
      </w:pPr>
      <w:r>
        <w:rPr>
          <w:rStyle w:val="CommentReference"/>
        </w:rPr>
        <w:annotationRef/>
      </w:r>
      <w:r>
        <w:t xml:space="preserve">Looks like this sentence got cut </w:t>
      </w:r>
      <w:proofErr w:type="gramStart"/>
      <w:r>
        <w:t>off?</w:t>
      </w:r>
      <w:proofErr w:type="gramEnd"/>
    </w:p>
  </w:comment>
  <w:comment w:initials="AM" w:author="Astrid McNellis" w:date="2022-03-08T12:33:00Z" w:id="285">
    <w:p w:rsidR="00597BB9" w:rsidP="00E90345" w:rsidRDefault="00597BB9" w14:paraId="4CE773A3" w14:textId="77777777">
      <w:pPr>
        <w:pStyle w:val="CommentText"/>
      </w:pPr>
      <w:r>
        <w:rPr>
          <w:rStyle w:val="CommentReference"/>
        </w:rPr>
        <w:annotationRef/>
      </w:r>
      <w:r>
        <w:t xml:space="preserve">I don't know how to state </w:t>
      </w:r>
      <w:proofErr w:type="gramStart"/>
      <w:r>
        <w:t>this</w:t>
      </w:r>
      <w:proofErr w:type="gramEnd"/>
      <w:r>
        <w:t xml:space="preserve"> but shouldn't we include a requirement to "see" or "select" words without the ability to move his eyes? </w:t>
      </w:r>
    </w:p>
  </w:comment>
  <w:comment w:initials="AM" w:author="Astrid McNellis" w:date="2022-03-08T12:34:00Z" w:id="296">
    <w:p w:rsidR="002A7B1A" w:rsidP="00E90345" w:rsidRDefault="002A7B1A" w14:paraId="65CA7906" w14:textId="77777777">
      <w:pPr>
        <w:pStyle w:val="CommentText"/>
      </w:pPr>
      <w:r>
        <w:rPr>
          <w:rStyle w:val="CommentReference"/>
        </w:rPr>
        <w:annotationRef/>
      </w:r>
      <w:r>
        <w:t>What is your intention for the third column?  "Met"?  "Assigned to"</w:t>
      </w:r>
    </w:p>
    <w:p w:rsidR="002A7B1A" w:rsidP="00F14B1E" w:rsidRDefault="002A7B1A" w14:paraId="3C027B5D" w14:textId="62AE1AF1">
      <w:pPr>
        <w:pStyle w:val="CommentText"/>
        <w:ind w:left="0"/>
      </w:pPr>
    </w:p>
  </w:comment>
  <w:comment w:initials="WM" w:author="Wil Macaulay" w:date="2022-03-09T11:38:00Z" w:id="297">
    <w:p w:rsidR="002A7B1A" w:rsidRDefault="002A7B1A" w14:paraId="2FE0F690" w14:textId="7CD0BC2D">
      <w:pPr>
        <w:pStyle w:val="CommentText"/>
      </w:pPr>
      <w:r>
        <w:rPr>
          <w:rStyle w:val="CommentReference"/>
        </w:rPr>
        <w:annotationRef/>
      </w:r>
      <w:r>
        <w:t>Met/Not Met/Deferred was what I used to use. Will remove the column for now</w:t>
      </w:r>
    </w:p>
  </w:comment>
  <w:comment w:initials="GU" w:author="Guest User" w:date="2022-02-28T14:11:00Z" w:id="305">
    <w:p w:rsidR="002A7B1A" w:rsidRDefault="002A7B1A" w14:paraId="6E0B8698" w14:textId="4643661E">
      <w:pPr>
        <w:pStyle w:val="CommentText"/>
      </w:pPr>
      <w:r>
        <w:t>6 in total</w:t>
      </w:r>
      <w:r>
        <w:rPr>
          <w:rStyle w:val="CommentReference"/>
        </w:rPr>
        <w:annotationRef/>
      </w:r>
    </w:p>
    <w:p w:rsidR="002A7B1A" w:rsidRDefault="002A7B1A" w14:paraId="6C6A5D75" w14:textId="287B5884">
      <w:pPr>
        <w:pStyle w:val="CommentText"/>
      </w:pPr>
    </w:p>
    <w:p w:rsidR="002A7B1A" w:rsidRDefault="002A7B1A" w14:paraId="3E6D5F78" w14:textId="4CF37B67">
      <w:pPr>
        <w:pStyle w:val="CommentText"/>
      </w:pPr>
      <w:r>
        <w:t>- Cathy</w:t>
      </w:r>
    </w:p>
  </w:comment>
  <w:comment w:initials="GU" w:author="Guest User" w:date="2022-02-28T14:29:00Z" w:id="364">
    <w:p w:rsidR="002A7B1A" w:rsidRDefault="002A7B1A" w14:paraId="61DD4BF5" w14:textId="01A9F66C">
      <w:pPr>
        <w:pStyle w:val="CommentText"/>
      </w:pPr>
      <w:r>
        <w:t>caregiver screen will show settings pane, user's will not. update to reflect</w:t>
      </w:r>
      <w:r>
        <w:rPr>
          <w:rStyle w:val="CommentReference"/>
        </w:rPr>
        <w:annotationRef/>
      </w:r>
    </w:p>
    <w:p w:rsidR="002A7B1A" w:rsidRDefault="002A7B1A" w14:paraId="5E6AD3B6" w14:textId="306750B7">
      <w:pPr>
        <w:pStyle w:val="CommentText"/>
      </w:pPr>
    </w:p>
    <w:p w:rsidR="002A7B1A" w:rsidRDefault="002A7B1A" w14:paraId="1F7F0301" w14:textId="366ED50F">
      <w:pPr>
        <w:pStyle w:val="CommentText"/>
      </w:pPr>
      <w:r>
        <w:t>- Cathy</w:t>
      </w:r>
    </w:p>
  </w:comment>
  <w:comment w:initials="SP" w:author="Sarah Pearce" w:date="2022-03-07T12:12:00Z" w:id="435">
    <w:p w:rsidR="002A7B1A" w:rsidRDefault="002A7B1A" w14:paraId="3AFCAFBB" w14:textId="3EC76625">
      <w:pPr>
        <w:pStyle w:val="CommentText"/>
      </w:pPr>
      <w:r>
        <w:t>Why is this a requirement?</w:t>
      </w:r>
      <w:r>
        <w:rPr>
          <w:rStyle w:val="CommentReference"/>
        </w:rPr>
        <w:annotationRef/>
      </w:r>
    </w:p>
  </w:comment>
  <w:comment w:initials="WM" w:author="Wil Macaulay" w:date="2022-03-07T15:28:00Z" w:id="436">
    <w:p w:rsidR="002A7B1A" w:rsidRDefault="002A7B1A" w14:paraId="06720B80" w14:textId="0033BC41">
      <w:pPr>
        <w:pStyle w:val="CommentText"/>
      </w:pPr>
      <w:r>
        <w:t>I thought I understood from you that the most effective stimulus might be different for different people. We can remove if this is wrong</w:t>
      </w:r>
      <w:r>
        <w:rPr>
          <w:rStyle w:val="CommentReference"/>
        </w:rPr>
        <w:annotationRef/>
      </w:r>
    </w:p>
  </w:comment>
  <w:comment w:initials="NA" w:author="Noura Almawi" w:date="2022-03-23T10:12:00Z" w:id="465">
    <w:p w:rsidR="7D663C9C" w:rsidRDefault="7D663C9C" w14:paraId="57B6800A" w14:textId="2B649F8C">
      <w:pPr>
        <w:pStyle w:val="CommentText"/>
      </w:pPr>
      <w:r>
        <w:t>I believe we want to deter rather than lock by using an "advanced settings" section</w:t>
      </w:r>
      <w:r>
        <w:rPr>
          <w:rStyle w:val="CommentReference"/>
        </w:rPr>
        <w:annotationRef/>
      </w:r>
    </w:p>
  </w:comment>
  <w:comment w:initials="AM" w:author="Astrid McNellis" w:date="2022-03-08T12:37:00Z" w:id="510">
    <w:p w:rsidR="002A7B1A" w:rsidP="00E90345" w:rsidRDefault="002A7B1A" w14:paraId="65A7EF70" w14:textId="77777777">
      <w:pPr>
        <w:pStyle w:val="CommentText"/>
      </w:pPr>
      <w:r>
        <w:rPr>
          <w:rStyle w:val="CommentReference"/>
        </w:rPr>
        <w:annotationRef/>
      </w:r>
      <w:r>
        <w:t xml:space="preserve">There's not a lot here for the patient. . .besides being able to select, do we want to comment on the comfort or anything like that.  I know we don't want to SAY comfort, but are </w:t>
      </w:r>
      <w:proofErr w:type="gramStart"/>
      <w:r>
        <w:t>there  comfort</w:t>
      </w:r>
      <w:proofErr w:type="gramEnd"/>
      <w:r>
        <w:t>-related engineering requirements that we could include?</w:t>
      </w:r>
    </w:p>
  </w:comment>
  <w:comment w:initials="WM" w:author="Wil Macaulay" w:date="2022-03-09T11:41:00Z" w:id="511">
    <w:p w:rsidR="000E3A36" w:rsidRDefault="000E3A36" w14:paraId="6D80E7EC" w14:textId="351FE35A">
      <w:pPr>
        <w:pStyle w:val="CommentText"/>
      </w:pPr>
      <w:r>
        <w:rPr>
          <w:rStyle w:val="CommentReference"/>
        </w:rPr>
        <w:annotationRef/>
      </w:r>
      <w:r w:rsidR="0086079D">
        <w:rPr>
          <w:rStyle w:val="CommentReference"/>
        </w:rPr>
        <w:t xml:space="preserve">We’re assuming </w:t>
      </w:r>
      <w:r w:rsidR="000D6B44">
        <w:rPr>
          <w:rStyle w:val="CommentReference"/>
        </w:rPr>
        <w:t xml:space="preserve">the P2.2 headset is comfortable enough – we </w:t>
      </w:r>
      <w:proofErr w:type="gramStart"/>
      <w:r w:rsidR="000D6B44">
        <w:rPr>
          <w:rStyle w:val="CommentReference"/>
        </w:rPr>
        <w:t>have to</w:t>
      </w:r>
      <w:proofErr w:type="gramEnd"/>
      <w:r w:rsidR="000D6B44">
        <w:rPr>
          <w:rStyle w:val="CommentReference"/>
        </w:rPr>
        <w:t xml:space="preserve"> assume that risk because there is no time to change.</w:t>
      </w:r>
    </w:p>
  </w:comment>
  <w:comment w:initials="AM" w:author="Astrid McNellis" w:date="2022-03-14T14:57:00Z" w:id="512">
    <w:p w:rsidR="068A0C6E" w:rsidRDefault="068A0C6E" w14:paraId="276139E8" w14:textId="77777777">
      <w:pPr>
        <w:pStyle w:val="CommentText"/>
      </w:pPr>
      <w:r>
        <w:t>oh yes, not looking to change, but if we can get credit for work that we're already doing for the patient, let's add it.  Just a suggestion!</w:t>
      </w:r>
      <w:r>
        <w:rPr>
          <w:rStyle w:val="CommentReference"/>
        </w:rPr>
        <w:annotationRef/>
      </w:r>
    </w:p>
    <w:p w:rsidR="00EE42DE" w:rsidRDefault="00EE42DE" w14:paraId="7E11C926" w14:textId="0D378E78">
      <w:pPr>
        <w:pStyle w:val="CommentText"/>
      </w:pPr>
    </w:p>
  </w:comment>
  <w:comment w:initials="AM" w:author="Astrid McNellis" w:date="2022-03-08T12:37:00Z" w:id="519">
    <w:p w:rsidR="00E76D98" w:rsidP="00E76D98" w:rsidRDefault="00E76D98" w14:paraId="3F517681" w14:textId="77777777">
      <w:pPr>
        <w:pStyle w:val="CommentText"/>
      </w:pPr>
      <w:r>
        <w:rPr>
          <w:rStyle w:val="CommentReference"/>
        </w:rPr>
        <w:annotationRef/>
      </w:r>
      <w:r>
        <w:t xml:space="preserve">There's not a lot here for the patient. . .besides being able to select, do we want to comment on the comfort or anything like that.  I know we don't want to SAY comfort, but are </w:t>
      </w:r>
      <w:proofErr w:type="gramStart"/>
      <w:r>
        <w:t>there  comfort</w:t>
      </w:r>
      <w:proofErr w:type="gramEnd"/>
      <w:r>
        <w:t>-related engineering requirements that we could include?</w:t>
      </w:r>
    </w:p>
  </w:comment>
  <w:comment w:initials="WM" w:author="Wil Macaulay" w:date="2022-03-09T11:41:00Z" w:id="520">
    <w:p w:rsidR="00E76D98" w:rsidP="00E76D98" w:rsidRDefault="00E76D98" w14:paraId="333C0F7A" w14:textId="77777777">
      <w:pPr>
        <w:pStyle w:val="CommentText"/>
      </w:pPr>
      <w:r>
        <w:rPr>
          <w:rStyle w:val="CommentReference"/>
        </w:rPr>
        <w:annotationRef/>
      </w:r>
      <w:r>
        <w:rPr>
          <w:rStyle w:val="CommentReference"/>
        </w:rPr>
        <w:t xml:space="preserve">We’re assuming the P2.2 headset is comfortable enough – we </w:t>
      </w:r>
      <w:proofErr w:type="gramStart"/>
      <w:r>
        <w:rPr>
          <w:rStyle w:val="CommentReference"/>
        </w:rPr>
        <w:t>have to</w:t>
      </w:r>
      <w:proofErr w:type="gramEnd"/>
      <w:r>
        <w:rPr>
          <w:rStyle w:val="CommentReference"/>
        </w:rPr>
        <w:t xml:space="preserve"> assume that risk because there is no time to change.</w:t>
      </w:r>
    </w:p>
  </w:comment>
  <w:comment w:initials="AM" w:author="Astrid McNellis" w:date="2022-03-14T14:57:00Z" w:id="521">
    <w:p w:rsidR="00E76D98" w:rsidP="00E76D98" w:rsidRDefault="00E76D98" w14:paraId="222A8248" w14:textId="77777777">
      <w:pPr>
        <w:pStyle w:val="CommentText"/>
      </w:pPr>
      <w:r>
        <w:t>oh yes, not looking to change, but if we can get credit for work that we're already doing for the patient, let's add it.  Just a suggestion!</w:t>
      </w:r>
      <w:r>
        <w:rPr>
          <w:rStyle w:val="CommentReference"/>
        </w:rPr>
        <w:annotationRef/>
      </w:r>
    </w:p>
    <w:p w:rsidR="00E76D98" w:rsidP="00E76D98" w:rsidRDefault="00E76D98" w14:paraId="53D4B828" w14:textId="77777777">
      <w:pPr>
        <w:pStyle w:val="CommentText"/>
      </w:pPr>
    </w:p>
  </w:comment>
  <w:comment w:initials="AM" w:author="Astrid McNellis" w:date="2022-03-08T12:38:00Z" w:id="527">
    <w:p w:rsidR="008B7D5A" w:rsidP="00E90345" w:rsidRDefault="008B7D5A" w14:paraId="56116887" w14:textId="77777777">
      <w:pPr>
        <w:pStyle w:val="CommentText"/>
      </w:pPr>
      <w:r>
        <w:rPr>
          <w:rStyle w:val="CommentReference"/>
        </w:rPr>
        <w:annotationRef/>
      </w:r>
      <w:r>
        <w:t>I've never used this section before, but I like it!</w:t>
      </w:r>
    </w:p>
  </w:comment>
  <w:comment w:initials="AM" w:author="Astrid McNellis" w:date="2022-03-08T12:39:00Z" w:id="537">
    <w:p w:rsidR="0005351B" w:rsidP="00E90345" w:rsidRDefault="0005351B" w14:paraId="22864497" w14:textId="77777777">
      <w:pPr>
        <w:pStyle w:val="CommentText"/>
      </w:pPr>
      <w:r>
        <w:rPr>
          <w:rStyle w:val="CommentReference"/>
        </w:rPr>
        <w:annotationRef/>
      </w:r>
      <w:r>
        <w:t xml:space="preserve">This feels like a </w:t>
      </w:r>
      <w:proofErr w:type="gramStart"/>
      <w:r>
        <w:t>requirement, actually</w:t>
      </w:r>
      <w:proofErr w:type="gramEnd"/>
      <w:r>
        <w:t>.</w:t>
      </w:r>
    </w:p>
  </w:comment>
  <w:comment w:initials="AM" w:author="Astrid McNellis" w:date="2022-03-08T12:40:00Z" w:id="548">
    <w:p w:rsidR="0005351B" w:rsidP="00E90345" w:rsidRDefault="0005351B" w14:paraId="22C3097F" w14:textId="77777777">
      <w:pPr>
        <w:pStyle w:val="CommentText"/>
      </w:pPr>
      <w:r>
        <w:rPr>
          <w:rStyle w:val="CommentReference"/>
        </w:rPr>
        <w:annotationRef/>
      </w:r>
      <w:r>
        <w:t>Reframe as a statement</w:t>
      </w:r>
    </w:p>
  </w:comment>
  <w:comment w:initials="AM" w:author="Astrid McNellis" w:date="2022-03-08T12:40:00Z" w:id="552">
    <w:p w:rsidR="005C2918" w:rsidP="00E90345" w:rsidRDefault="005C2918" w14:paraId="222EE014" w14:textId="77777777">
      <w:pPr>
        <w:pStyle w:val="CommentText"/>
      </w:pPr>
      <w:r>
        <w:rPr>
          <w:rStyle w:val="CommentReference"/>
        </w:rPr>
        <w:annotationRef/>
      </w:r>
      <w:r>
        <w:t>In your requirement already?</w:t>
      </w:r>
    </w:p>
  </w:comment>
  <w:comment w:initials="AM" w:author="Astrid McNellis" w:date="2022-03-08T12:42:00Z" w:id="572">
    <w:p w:rsidR="00CE5046" w:rsidP="00E90345" w:rsidRDefault="00CE5046" w14:paraId="77D577E6" w14:textId="77777777">
      <w:pPr>
        <w:pStyle w:val="CommentText"/>
      </w:pPr>
      <w:r>
        <w:rPr>
          <w:rStyle w:val="CommentReference"/>
        </w:rPr>
        <w:annotationRef/>
      </w:r>
      <w:r>
        <w:t xml:space="preserve">What "both" screens?  Does this beg for a brief description of how we envision this product to look?  Maybe even a . . .photo or diagram?  This would be part of a design output normally, </w:t>
      </w:r>
      <w:proofErr w:type="gramStart"/>
      <w:r>
        <w:t>but .</w:t>
      </w:r>
      <w:proofErr w:type="gramEnd"/>
      <w:r>
        <w:t xml:space="preserve"> . ?</w:t>
      </w:r>
    </w:p>
  </w:comment>
  <w:comment w:initials="SP" w:author="Sarah Pearce" w:date="2022-02-16T16:32:00Z" w:id="592">
    <w:p w:rsidR="1CC88A9F" w:rsidRDefault="1CC88A9F" w14:paraId="630252D5" w14:textId="53659C94">
      <w:pPr>
        <w:pStyle w:val="CommentText"/>
      </w:pPr>
      <w:r>
        <w:t>Added Uncertainty: We need to validate that the patient still has stable enough ocular control to be able to attend to different SSVEP stimuli</w:t>
      </w:r>
      <w:r>
        <w:rPr>
          <w:rStyle w:val="CommentReference"/>
        </w:rPr>
        <w:annotationRef/>
      </w:r>
    </w:p>
  </w:comment>
  <w:comment w:initials="CL" w:author="Cathy Liu" w:date="2022-02-24T13:54:00Z" w:id="593">
    <w:p w:rsidR="7CE8489D" w:rsidRDefault="7CE8489D" w14:paraId="2E7433CF" w14:textId="7768CE6A">
      <w:pPr>
        <w:pStyle w:val="CommentText"/>
      </w:pPr>
      <w:r>
        <w:t>added assumption: caregiver can see both screens at same time</w:t>
      </w:r>
      <w:r>
        <w:rPr>
          <w:rStyle w:val="CommentReference"/>
        </w:rPr>
        <w:annotationRef/>
      </w:r>
    </w:p>
  </w:comment>
  <w:comment w:initials="AM" w:author="Astrid McNellis" w:date="2022-03-08T12:44:00Z" w:id="614">
    <w:p w:rsidR="00290F22" w:rsidRDefault="00460070" w14:paraId="4F91D88E" w14:textId="77777777">
      <w:pPr>
        <w:pStyle w:val="CommentText"/>
      </w:pPr>
      <w:r>
        <w:rPr>
          <w:rStyle w:val="CommentReference"/>
        </w:rPr>
        <w:annotationRef/>
      </w:r>
      <w:r w:rsidR="00290F22">
        <w:t xml:space="preserve">Some of these don't sound like they belong here.  </w:t>
      </w:r>
    </w:p>
    <w:p w:rsidR="00290F22" w:rsidRDefault="00290F22" w14:paraId="292D966E" w14:textId="77777777">
      <w:pPr>
        <w:pStyle w:val="CommentText"/>
      </w:pPr>
    </w:p>
    <w:p w:rsidR="00290F22" w:rsidRDefault="00290F22" w14:paraId="54F0C171" w14:textId="77777777">
      <w:pPr>
        <w:pStyle w:val="CommentText"/>
      </w:pPr>
      <w:r>
        <w:t>Some sound like they are questions we need to ask and not to be included in a PRD.</w:t>
      </w:r>
    </w:p>
    <w:p w:rsidR="00290F22" w:rsidRDefault="00290F22" w14:paraId="3339F0D5" w14:textId="77777777">
      <w:pPr>
        <w:pStyle w:val="CommentText"/>
      </w:pPr>
    </w:p>
    <w:p w:rsidR="00290F22" w:rsidP="00E90345" w:rsidRDefault="00290F22" w14:paraId="50D8DA9E" w14:textId="77777777">
      <w:pPr>
        <w:pStyle w:val="CommentText"/>
      </w:pPr>
      <w:r>
        <w:t>Others are project risks and may be better in the charter &amp; project risk plan?</w:t>
      </w:r>
    </w:p>
  </w:comment>
  <w:comment w:initials="WM" w:author="Wil Macaulay" w:date="2022-03-11T18:26:00Z" w:id="615">
    <w:p w:rsidR="00697712" w:rsidRDefault="00697712" w14:paraId="2D7DDF0D" w14:textId="50E2BB7B">
      <w:pPr>
        <w:pStyle w:val="CommentText"/>
      </w:pPr>
      <w:r>
        <w:rPr>
          <w:rStyle w:val="CommentReference"/>
        </w:rPr>
        <w:annotationRef/>
      </w:r>
    </w:p>
  </w:comment>
  <w:comment w:initials="AM" w:author="Astrid McNellis" w:date="2022-03-08T12:44:00Z" w:id="619">
    <w:p w:rsidR="008B53D6" w:rsidP="00E90345" w:rsidRDefault="008B53D6" w14:paraId="772B6498" w14:textId="2A47C4EE">
      <w:pPr>
        <w:pStyle w:val="CommentText"/>
      </w:pPr>
      <w:r>
        <w:rPr>
          <w:rStyle w:val="CommentReference"/>
        </w:rPr>
        <w:annotationRef/>
      </w:r>
      <w:r>
        <w:t xml:space="preserve">Select where it should be - and restate as risks.  For example, if the targeted minimum accuracy of 50% is insufficient, caregivers may receive opposite direction from what is desired by the patient.  </w:t>
      </w:r>
    </w:p>
  </w:comment>
  <w:comment w:initials="AM" w:author="Astrid McNellis" w:date="2022-03-08T12:49:00Z" w:id="712">
    <w:p w:rsidR="00E90345" w:rsidP="00E90345" w:rsidRDefault="00E90345" w14:paraId="06BF513A" w14:textId="77777777">
      <w:pPr>
        <w:pStyle w:val="CommentText"/>
      </w:pPr>
      <w:r>
        <w:rPr>
          <w:rStyle w:val="CommentReference"/>
        </w:rPr>
        <w:annotationRef/>
      </w:r>
      <w:r>
        <w:t>AHA!  You agree that approach should be explained.  ☺</w:t>
      </w:r>
      <w:proofErr w:type="gramStart"/>
      <w:r>
        <w:t>️  I</w:t>
      </w:r>
      <w:proofErr w:type="gramEnd"/>
      <w:r>
        <w:t xml:space="preserve"> suggest that risks/uncertainties/assumptions might be better placed AFTER section 5?</w:t>
      </w:r>
    </w:p>
  </w:comment>
  <w:comment w:initials="WM" w:author="Wil Macaulay" w:date="2022-04-01T14:18:00Z" w:id="713">
    <w:p w:rsidR="00C87DB4" w:rsidRDefault="00C87DB4" w14:paraId="2FC9CFF6" w14:textId="1949B5EC">
      <w:pPr>
        <w:pStyle w:val="CommentText"/>
      </w:pPr>
      <w:r>
        <w:rPr>
          <w:rStyle w:val="CommentReference"/>
        </w:rPr>
        <w:annotationRef/>
      </w:r>
      <w:r w:rsidR="00826876">
        <w:t xml:space="preserve">I don’t do this because I find that the audience for </w:t>
      </w:r>
      <w:r w:rsidR="00B23FAF">
        <w:t xml:space="preserve">risks/assumptions/uncertainties </w:t>
      </w:r>
      <w:r w:rsidR="0081550C">
        <w:t>(</w:t>
      </w:r>
      <w:r w:rsidR="00E10B58">
        <w:t xml:space="preserve">usually management) tend not to </w:t>
      </w:r>
      <w:r w:rsidR="008600B1">
        <w:t>read the approach</w:t>
      </w:r>
      <w:r w:rsidR="00B84143">
        <w:t xml:space="preserve"> very carefully</w:t>
      </w:r>
      <w:r w:rsidR="004A3504">
        <w:t>, so they don’t get to th</w:t>
      </w:r>
      <w:r w:rsidR="00B20938">
        <w:t>is section</w:t>
      </w:r>
      <w:r w:rsidR="00CD7475">
        <w:t xml:space="preserve"> if it is later</w:t>
      </w:r>
      <w:r w:rsidR="00B20938">
        <w:t>.</w:t>
      </w:r>
    </w:p>
  </w:comment>
  <w:comment w:initials="GU" w:author="Guest User" w:date="2022-02-28T12:32:00Z" w:id="722">
    <w:p w:rsidR="436E479B" w:rsidRDefault="436E479B" w14:paraId="1C0CE060" w14:textId="749BC900">
      <w:pPr>
        <w:pStyle w:val="CommentText"/>
      </w:pPr>
      <w:r>
        <w:t>4 or 6?</w:t>
      </w:r>
      <w:r>
        <w:rPr>
          <w:rStyle w:val="CommentReference"/>
        </w:rPr>
        <w:annotationRef/>
      </w:r>
    </w:p>
    <w:p w:rsidR="436E479B" w:rsidRDefault="436E479B" w14:paraId="553586DD" w14:textId="458A9A33">
      <w:pPr>
        <w:pStyle w:val="CommentText"/>
      </w:pPr>
    </w:p>
    <w:p w:rsidR="436E479B" w:rsidRDefault="436E479B" w14:paraId="22F683D8" w14:textId="07D54C7A">
      <w:pPr>
        <w:pStyle w:val="CommentText"/>
      </w:pPr>
      <w:r>
        <w:t>- Cathy</w:t>
      </w:r>
    </w:p>
  </w:comment>
  <w:comment w:initials="WM" w:author="Wil Macaulay" w:date="2022-02-22T15:57:00Z" w:id="808">
    <w:p w:rsidR="000109A5" w:rsidRDefault="000109A5" w14:paraId="3EC92F82" w14:textId="685DAA18">
      <w:pPr>
        <w:pStyle w:val="CommentText"/>
      </w:pPr>
      <w:r>
        <w:rPr>
          <w:rStyle w:val="CommentReference"/>
        </w:rPr>
        <w:annotationRef/>
      </w:r>
      <w:r w:rsidR="00E97DE1">
        <w:t xml:space="preserve">Note that it is important that any interaction by the caregiver (for example, marking </w:t>
      </w:r>
      <w:r w:rsidR="002C6D30">
        <w:t>‘correct vs</w:t>
      </w:r>
      <w:r w:rsidR="00175ED3">
        <w:t xml:space="preserve"> incorrect’ responses) be done without distraction to the primary users.  This means we may have to have a primary window on one screen and a secondary interface on the other.</w:t>
      </w:r>
    </w:p>
  </w:comment>
  <w:comment w:initials="WM" w:author="Wil Macaulay" w:date="2022-02-22T16:00:00Z" w:id="813">
    <w:p w:rsidR="00CB0A04" w:rsidRDefault="00CB0A04" w14:paraId="686575CB" w14:textId="34F6A523">
      <w:pPr>
        <w:pStyle w:val="CommentText"/>
      </w:pPr>
      <w:r>
        <w:rPr>
          <w:rStyle w:val="CommentReference"/>
        </w:rPr>
        <w:annotationRef/>
      </w:r>
      <w:r>
        <w:t xml:space="preserve"> need to revisit some of this </w:t>
      </w:r>
      <w:proofErr w:type="gramStart"/>
      <w:r>
        <w:t>in light of</w:t>
      </w:r>
      <w:proofErr w:type="gramEnd"/>
      <w:r>
        <w:t xml:space="preserve"> changes to requirements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CBDC03" w15:done="1"/>
  <w15:commentEx w15:paraId="78E16BD7" w15:done="1"/>
  <w15:commentEx w15:paraId="4CE773A3" w15:done="1"/>
  <w15:commentEx w15:paraId="3C027B5D" w15:done="1"/>
  <w15:commentEx w15:paraId="2FE0F690" w15:paraIdParent="3C027B5D" w15:done="1"/>
  <w15:commentEx w15:paraId="3E6D5F78" w15:done="1"/>
  <w15:commentEx w15:paraId="1F7F0301" w15:done="1"/>
  <w15:commentEx w15:paraId="3AFCAFBB" w15:done="1"/>
  <w15:commentEx w15:paraId="06720B80" w15:paraIdParent="3AFCAFBB" w15:done="1"/>
  <w15:commentEx w15:paraId="57B6800A" w15:done="1"/>
  <w15:commentEx w15:paraId="65A7EF70" w15:done="0"/>
  <w15:commentEx w15:paraId="6D80E7EC" w15:paraIdParent="65A7EF70" w15:done="0"/>
  <w15:commentEx w15:paraId="7E11C926" w15:paraIdParent="65A7EF70" w15:done="0"/>
  <w15:commentEx w15:paraId="3F517681" w15:done="0"/>
  <w15:commentEx w15:paraId="333C0F7A" w15:paraIdParent="3F517681" w15:done="0"/>
  <w15:commentEx w15:paraId="53D4B828" w15:paraIdParent="3F517681" w15:done="0"/>
  <w15:commentEx w15:paraId="56116887" w15:done="1"/>
  <w15:commentEx w15:paraId="22864497" w15:done="0"/>
  <w15:commentEx w15:paraId="22C3097F" w15:done="0"/>
  <w15:commentEx w15:paraId="222EE014" w15:done="0"/>
  <w15:commentEx w15:paraId="77D577E6" w15:done="1"/>
  <w15:commentEx w15:paraId="630252D5" w15:done="1"/>
  <w15:commentEx w15:paraId="2E7433CF" w15:done="1"/>
  <w15:commentEx w15:paraId="50D8DA9E" w15:done="1"/>
  <w15:commentEx w15:paraId="2D7DDF0D" w15:paraIdParent="50D8DA9E" w15:done="1"/>
  <w15:commentEx w15:paraId="772B6498" w15:done="0"/>
  <w15:commentEx w15:paraId="06BF513A" w15:done="1"/>
  <w15:commentEx w15:paraId="2FC9CFF6" w15:paraIdParent="06BF513A" w15:done="1"/>
  <w15:commentEx w15:paraId="22F683D8" w15:done="1"/>
  <w15:commentEx w15:paraId="3EC92F82" w15:done="1"/>
  <w15:commentEx w15:paraId="686575C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1A1CA" w16cex:dateUtc="2022-03-08T17:35:00Z"/>
  <w16cex:commentExtensible w16cex:durableId="25D1A104" w16cex:dateUtc="2022-03-08T17:31:00Z"/>
  <w16cex:commentExtensible w16cex:durableId="25D1A156" w16cex:dateUtc="2022-03-08T17:33:00Z"/>
  <w16cex:commentExtensible w16cex:durableId="25D1A18F" w16cex:dateUtc="2022-03-08T17:34:00Z"/>
  <w16cex:commentExtensible w16cex:durableId="25D31041" w16cex:dateUtc="2022-03-09T16:38:00Z"/>
  <w16cex:commentExtensible w16cex:durableId="38EEAF9D" w16cex:dateUtc="2022-02-28T19:11:00Z"/>
  <w16cex:commentExtensible w16cex:durableId="753757BA" w16cex:dateUtc="2022-02-28T19:29:00Z"/>
  <w16cex:commentExtensible w16cex:durableId="5B11104D" w16cex:dateUtc="2022-03-07T17:12:00Z"/>
  <w16cex:commentExtensible w16cex:durableId="39DACC89" w16cex:dateUtc="2022-03-07T20:28:00Z"/>
  <w16cex:commentExtensible w16cex:durableId="0DA5043E" w16cex:dateUtc="2022-03-23T14:12:00Z"/>
  <w16cex:commentExtensible w16cex:durableId="25D1A24C" w16cex:dateUtc="2022-03-08T17:37:00Z"/>
  <w16cex:commentExtensible w16cex:durableId="25D310D2" w16cex:dateUtc="2022-03-09T16:41:00Z"/>
  <w16cex:commentExtensible w16cex:durableId="72514077" w16cex:dateUtc="2022-03-14T18:57:00Z"/>
  <w16cex:commentExtensible w16cex:durableId="25F186E7" w16cex:dateUtc="2022-03-08T17:37:00Z"/>
  <w16cex:commentExtensible w16cex:durableId="25F186E6" w16cex:dateUtc="2022-03-09T16:41:00Z"/>
  <w16cex:commentExtensible w16cex:durableId="25F186E5" w16cex:dateUtc="2022-03-14T18:57:00Z"/>
  <w16cex:commentExtensible w16cex:durableId="25D1A29B" w16cex:dateUtc="2022-03-08T17:38:00Z"/>
  <w16cex:commentExtensible w16cex:durableId="25D1A2D4" w16cex:dateUtc="2022-03-08T17:39:00Z"/>
  <w16cex:commentExtensible w16cex:durableId="25D1A2F1" w16cex:dateUtc="2022-03-08T17:40:00Z"/>
  <w16cex:commentExtensible w16cex:durableId="25D1A315" w16cex:dateUtc="2022-03-08T17:40:00Z"/>
  <w16cex:commentExtensible w16cex:durableId="25D1A382" w16cex:dateUtc="2022-03-08T17:42:00Z"/>
  <w16cex:commentExtensible w16cex:durableId="3222418F" w16cex:dateUtc="2022-02-16T21:32:00Z"/>
  <w16cex:commentExtensible w16cex:durableId="6C49CD78" w16cex:dateUtc="2022-02-24T18:54:00Z"/>
  <w16cex:commentExtensible w16cex:durableId="25D1A419" w16cex:dateUtc="2022-03-08T17:44:00Z"/>
  <w16cex:commentExtensible w16cex:durableId="25D612E4" w16cex:dateUtc="2022-03-11T23:26:00Z"/>
  <w16cex:commentExtensible w16cex:durableId="25D1A3EE" w16cex:dateUtc="2022-03-08T17:44:00Z"/>
  <w16cex:commentExtensible w16cex:durableId="25D1A52C" w16cex:dateUtc="2022-03-08T17:49:00Z"/>
  <w16cex:commentExtensible w16cex:durableId="25F18848" w16cex:dateUtc="2022-04-01T18:18:00Z"/>
  <w16cex:commentExtensible w16cex:durableId="27AEDEE8" w16cex:dateUtc="2022-02-28T17:32:00Z"/>
  <w16cex:commentExtensible w16cex:durableId="25BF866D" w16cex:dateUtc="2022-02-22T20:57:00Z"/>
  <w16cex:commentExtensible w16cex:durableId="25BF871A" w16cex:dateUtc="2022-02-22T2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CBDC03" w16cid:durableId="25D1A1CA"/>
  <w16cid:commentId w16cid:paraId="78E16BD7" w16cid:durableId="25D1A104"/>
  <w16cid:commentId w16cid:paraId="4CE773A3" w16cid:durableId="25D1A156"/>
  <w16cid:commentId w16cid:paraId="3C027B5D" w16cid:durableId="25D1A18F"/>
  <w16cid:commentId w16cid:paraId="2FE0F690" w16cid:durableId="25D31041"/>
  <w16cid:commentId w16cid:paraId="3E6D5F78" w16cid:durableId="38EEAF9D"/>
  <w16cid:commentId w16cid:paraId="1F7F0301" w16cid:durableId="753757BA"/>
  <w16cid:commentId w16cid:paraId="3AFCAFBB" w16cid:durableId="5B11104D"/>
  <w16cid:commentId w16cid:paraId="06720B80" w16cid:durableId="39DACC89"/>
  <w16cid:commentId w16cid:paraId="57B6800A" w16cid:durableId="0DA5043E"/>
  <w16cid:commentId w16cid:paraId="65A7EF70" w16cid:durableId="25D1A24C"/>
  <w16cid:commentId w16cid:paraId="6D80E7EC" w16cid:durableId="25D310D2"/>
  <w16cid:commentId w16cid:paraId="7E11C926" w16cid:durableId="72514077"/>
  <w16cid:commentId w16cid:paraId="3F517681" w16cid:durableId="25F186E7"/>
  <w16cid:commentId w16cid:paraId="333C0F7A" w16cid:durableId="25F186E6"/>
  <w16cid:commentId w16cid:paraId="53D4B828" w16cid:durableId="25F186E5"/>
  <w16cid:commentId w16cid:paraId="56116887" w16cid:durableId="25D1A29B"/>
  <w16cid:commentId w16cid:paraId="22864497" w16cid:durableId="25D1A2D4"/>
  <w16cid:commentId w16cid:paraId="22C3097F" w16cid:durableId="25D1A2F1"/>
  <w16cid:commentId w16cid:paraId="222EE014" w16cid:durableId="25D1A315"/>
  <w16cid:commentId w16cid:paraId="77D577E6" w16cid:durableId="25D1A382"/>
  <w16cid:commentId w16cid:paraId="630252D5" w16cid:durableId="3222418F"/>
  <w16cid:commentId w16cid:paraId="2E7433CF" w16cid:durableId="6C49CD78"/>
  <w16cid:commentId w16cid:paraId="50D8DA9E" w16cid:durableId="25D1A419"/>
  <w16cid:commentId w16cid:paraId="2D7DDF0D" w16cid:durableId="25D612E4"/>
  <w16cid:commentId w16cid:paraId="772B6498" w16cid:durableId="25D1A3EE"/>
  <w16cid:commentId w16cid:paraId="06BF513A" w16cid:durableId="25D1A52C"/>
  <w16cid:commentId w16cid:paraId="2FC9CFF6" w16cid:durableId="25F18848"/>
  <w16cid:commentId w16cid:paraId="22F683D8" w16cid:durableId="27AEDEE8"/>
  <w16cid:commentId w16cid:paraId="3EC92F82" w16cid:durableId="25BF866D"/>
  <w16cid:commentId w16cid:paraId="686575CB" w16cid:durableId="25BF8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D2D99" w:rsidP="002F1CAE" w:rsidRDefault="006D2D99" w14:paraId="01F965D9" w14:textId="77777777">
      <w:pPr>
        <w:spacing w:before="0" w:after="0"/>
      </w:pPr>
      <w:r>
        <w:separator/>
      </w:r>
    </w:p>
  </w:endnote>
  <w:endnote w:type="continuationSeparator" w:id="0">
    <w:p w:rsidR="006D2D99" w:rsidP="002F1CAE" w:rsidRDefault="006D2D99" w14:paraId="3A0EB82A" w14:textId="77777777">
      <w:pPr>
        <w:spacing w:before="0" w:after="0"/>
      </w:pPr>
      <w:r>
        <w:continuationSeparator/>
      </w:r>
    </w:p>
  </w:endnote>
  <w:endnote w:type="continuationNotice" w:id="1">
    <w:p w:rsidR="006D2D99" w:rsidRDefault="006D2D99" w14:paraId="03BE5BB3"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Regular">
    <w:altName w:val="Arial"/>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Yu Mincho">
    <w:panose1 w:val="02020400000000000000"/>
    <w:charset w:val="80"/>
    <w:family w:val="roman"/>
    <w:notTrueType/>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873" w:rsidP="002F1CAE" w:rsidRDefault="00B84873" w14:paraId="089E8362" w14:textId="77777777">
    <w:pPr>
      <w:pStyle w:val="Footer"/>
    </w:pPr>
    <w:r>
      <w:t>[Type text]</w:t>
    </w:r>
    <w:r>
      <w:tab/>
    </w:r>
    <w:r>
      <w:t>[Type text]</w:t>
    </w:r>
    <w:r>
      <w:tab/>
    </w:r>
    <w:r>
      <w:t>[Type text]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873" w:rsidP="002F1CAE" w:rsidRDefault="0053311D" w14:paraId="0FCC0151" w14:textId="77777777">
    <w:pPr>
      <w:pStyle w:val="Footer"/>
    </w:pPr>
    <w:r>
      <w:t>Cognixion confidential</w:t>
    </w:r>
    <w:r w:rsidR="00B84873">
      <w:tab/>
    </w:r>
    <w:r>
      <w:tab/>
    </w:r>
    <w:r w:rsidR="00B84873">
      <w:rPr>
        <w:rFonts w:ascii="Times New Roman" w:hAnsi="Times New Roman"/>
      </w:rPr>
      <w:t xml:space="preserve">Page </w:t>
    </w:r>
    <w:r w:rsidR="00B84873">
      <w:rPr>
        <w:rFonts w:ascii="Times New Roman" w:hAnsi="Times New Roman"/>
      </w:rPr>
      <w:fldChar w:fldCharType="begin"/>
    </w:r>
    <w:r w:rsidR="00B84873">
      <w:rPr>
        <w:rFonts w:ascii="Times New Roman" w:hAnsi="Times New Roman"/>
      </w:rPr>
      <w:instrText xml:space="preserve"> PAGE </w:instrText>
    </w:r>
    <w:r w:rsidR="00B84873">
      <w:rPr>
        <w:rFonts w:ascii="Times New Roman" w:hAnsi="Times New Roman"/>
      </w:rPr>
      <w:fldChar w:fldCharType="separate"/>
    </w:r>
    <w:r w:rsidR="002122C1">
      <w:rPr>
        <w:rFonts w:ascii="Times New Roman" w:hAnsi="Times New Roman"/>
        <w:noProof/>
      </w:rPr>
      <w:t>1</w:t>
    </w:r>
    <w:r w:rsidR="00B84873">
      <w:rPr>
        <w:rFonts w:ascii="Times New Roman" w:hAnsi="Times New Roman"/>
      </w:rPr>
      <w:fldChar w:fldCharType="end"/>
    </w:r>
    <w:r w:rsidR="00B84873">
      <w:rPr>
        <w:rFonts w:ascii="Times New Roman" w:hAnsi="Times New Roman"/>
      </w:rPr>
      <w:t xml:space="preserve"> of </w:t>
    </w:r>
    <w:r w:rsidR="00B84873">
      <w:rPr>
        <w:rFonts w:ascii="Times New Roman" w:hAnsi="Times New Roman"/>
      </w:rPr>
      <w:fldChar w:fldCharType="begin"/>
    </w:r>
    <w:r w:rsidR="00B84873">
      <w:rPr>
        <w:rFonts w:ascii="Times New Roman" w:hAnsi="Times New Roman"/>
      </w:rPr>
      <w:instrText xml:space="preserve"> NUMPAGES </w:instrText>
    </w:r>
    <w:r w:rsidR="00B84873">
      <w:rPr>
        <w:rFonts w:ascii="Times New Roman" w:hAnsi="Times New Roman"/>
      </w:rPr>
      <w:fldChar w:fldCharType="separate"/>
    </w:r>
    <w:r w:rsidR="002122C1">
      <w:rPr>
        <w:rFonts w:ascii="Times New Roman" w:hAnsi="Times New Roman"/>
        <w:noProof/>
      </w:rPr>
      <w:t>1</w:t>
    </w:r>
    <w:r w:rsidR="00B84873">
      <w:rPr>
        <w:rFonts w:ascii="Times New Roman" w:hAnsi="Times New Roman"/>
      </w:rPr>
      <w:fldChar w:fldCharType="end"/>
    </w:r>
    <w:r w:rsidR="00B84873">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D2D99" w:rsidP="002F1CAE" w:rsidRDefault="006D2D99" w14:paraId="15214FD6" w14:textId="77777777">
      <w:pPr>
        <w:spacing w:before="0" w:after="0"/>
      </w:pPr>
      <w:r>
        <w:separator/>
      </w:r>
    </w:p>
  </w:footnote>
  <w:footnote w:type="continuationSeparator" w:id="0">
    <w:p w:rsidR="006D2D99" w:rsidP="002F1CAE" w:rsidRDefault="006D2D99" w14:paraId="428BE5ED" w14:textId="77777777">
      <w:pPr>
        <w:spacing w:before="0" w:after="0"/>
      </w:pPr>
      <w:r>
        <w:continuationSeparator/>
      </w:r>
    </w:p>
  </w:footnote>
  <w:footnote w:type="continuationNotice" w:id="1">
    <w:p w:rsidR="006D2D99" w:rsidRDefault="006D2D99" w14:paraId="0AAC738E" w14:textId="77777777">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2008A"/>
    <w:multiLevelType w:val="hybridMultilevel"/>
    <w:tmpl w:val="6CE27202"/>
    <w:lvl w:ilvl="0" w:tplc="269482F2">
      <w:start w:val="1"/>
      <w:numFmt w:val="bullet"/>
      <w:pStyle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Wingdings"/>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Wingdings"/>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Wingdings"/>
      </w:rPr>
    </w:lvl>
    <w:lvl w:ilvl="8" w:tplc="04090005" w:tentative="1">
      <w:start w:val="1"/>
      <w:numFmt w:val="bullet"/>
      <w:lvlText w:val=""/>
      <w:lvlJc w:val="left"/>
      <w:pPr>
        <w:ind w:left="7200" w:hanging="360"/>
      </w:pPr>
      <w:rPr>
        <w:rFonts w:hint="default" w:ascii="Wingdings" w:hAnsi="Wingdings"/>
      </w:rPr>
    </w:lvl>
  </w:abstractNum>
  <w:abstractNum w:abstractNumId="1" w15:restartNumberingAfterBreak="0">
    <w:nsid w:val="05ED0D6B"/>
    <w:multiLevelType w:val="hybridMultilevel"/>
    <w:tmpl w:val="D9DC8A0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062F5903"/>
    <w:multiLevelType w:val="hybridMultilevel"/>
    <w:tmpl w:val="032054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66C0CE1"/>
    <w:multiLevelType w:val="hybridMultilevel"/>
    <w:tmpl w:val="7028312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078F29ED"/>
    <w:multiLevelType w:val="hybridMultilevel"/>
    <w:tmpl w:val="4F30416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08A72243"/>
    <w:multiLevelType w:val="hybridMultilevel"/>
    <w:tmpl w:val="2542D378"/>
    <w:lvl w:ilvl="0" w:tplc="04090001">
      <w:start w:val="1"/>
      <w:numFmt w:val="bullet"/>
      <w:lvlText w:val=""/>
      <w:lvlJc w:val="left"/>
      <w:pPr>
        <w:ind w:left="720" w:hanging="360"/>
      </w:pPr>
      <w:rPr>
        <w:rFonts w:hint="default" w:ascii="Symbol" w:hAnsi="Symbol" w:cs="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6" w15:restartNumberingAfterBreak="0">
    <w:nsid w:val="108F7CD3"/>
    <w:multiLevelType w:val="hybridMultilevel"/>
    <w:tmpl w:val="F508CA90"/>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7" w15:restartNumberingAfterBreak="0">
    <w:nsid w:val="14B521FF"/>
    <w:multiLevelType w:val="hybridMultilevel"/>
    <w:tmpl w:val="3BB29244"/>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1A3C335E"/>
    <w:multiLevelType w:val="hybridMultilevel"/>
    <w:tmpl w:val="AD402298"/>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9" w15:restartNumberingAfterBreak="0">
    <w:nsid w:val="1BC03D22"/>
    <w:multiLevelType w:val="hybridMultilevel"/>
    <w:tmpl w:val="FA0C39F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0" w15:restartNumberingAfterBreak="0">
    <w:nsid w:val="1CA641F5"/>
    <w:multiLevelType w:val="hybridMultilevel"/>
    <w:tmpl w:val="1F5EE4EA"/>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1CEF4465"/>
    <w:multiLevelType w:val="hybridMultilevel"/>
    <w:tmpl w:val="59C4306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1E182306"/>
    <w:multiLevelType w:val="hybridMultilevel"/>
    <w:tmpl w:val="FF62E20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22607AEC"/>
    <w:multiLevelType w:val="hybridMultilevel"/>
    <w:tmpl w:val="F29AA38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22EA3457"/>
    <w:multiLevelType w:val="hybridMultilevel"/>
    <w:tmpl w:val="5272700C"/>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5" w15:restartNumberingAfterBreak="0">
    <w:nsid w:val="24A047A4"/>
    <w:multiLevelType w:val="hybridMultilevel"/>
    <w:tmpl w:val="396C40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54D3B5C"/>
    <w:multiLevelType w:val="hybridMultilevel"/>
    <w:tmpl w:val="D44AA98E"/>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256A0CBA"/>
    <w:multiLevelType w:val="hybridMultilevel"/>
    <w:tmpl w:val="BD0C035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8" w15:restartNumberingAfterBreak="0">
    <w:nsid w:val="288C47C7"/>
    <w:multiLevelType w:val="hybridMultilevel"/>
    <w:tmpl w:val="9D58C3A8"/>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19" w15:restartNumberingAfterBreak="0">
    <w:nsid w:val="2A92637C"/>
    <w:multiLevelType w:val="hybridMultilevel"/>
    <w:tmpl w:val="D22EACF8"/>
    <w:lvl w:ilvl="0" w:tplc="04090001">
      <w:start w:val="1"/>
      <w:numFmt w:val="bullet"/>
      <w:lvlText w:val=""/>
      <w:lvlJc w:val="left"/>
      <w:pPr>
        <w:ind w:left="1440" w:hanging="360"/>
      </w:pPr>
      <w:rPr>
        <w:rFonts w:hint="default" w:ascii="Symbol" w:hAnsi="Symbol" w:cs="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cs="Wingdings"/>
      </w:rPr>
    </w:lvl>
    <w:lvl w:ilvl="3" w:tplc="04090001" w:tentative="1">
      <w:start w:val="1"/>
      <w:numFmt w:val="bullet"/>
      <w:lvlText w:val=""/>
      <w:lvlJc w:val="left"/>
      <w:pPr>
        <w:ind w:left="3600" w:hanging="360"/>
      </w:pPr>
      <w:rPr>
        <w:rFonts w:hint="default" w:ascii="Symbol" w:hAnsi="Symbol" w:cs="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cs="Wingdings"/>
      </w:rPr>
    </w:lvl>
    <w:lvl w:ilvl="6" w:tplc="04090001" w:tentative="1">
      <w:start w:val="1"/>
      <w:numFmt w:val="bullet"/>
      <w:lvlText w:val=""/>
      <w:lvlJc w:val="left"/>
      <w:pPr>
        <w:ind w:left="5760" w:hanging="360"/>
      </w:pPr>
      <w:rPr>
        <w:rFonts w:hint="default" w:ascii="Symbol" w:hAnsi="Symbol" w:cs="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cs="Wingdings"/>
      </w:rPr>
    </w:lvl>
  </w:abstractNum>
  <w:abstractNum w:abstractNumId="20" w15:restartNumberingAfterBreak="0">
    <w:nsid w:val="2ABA54B7"/>
    <w:multiLevelType w:val="hybridMultilevel"/>
    <w:tmpl w:val="553C46C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1" w15:restartNumberingAfterBreak="0">
    <w:nsid w:val="34FD1191"/>
    <w:multiLevelType w:val="hybridMultilevel"/>
    <w:tmpl w:val="587E5E64"/>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383A5A06"/>
    <w:multiLevelType w:val="multilevel"/>
    <w:tmpl w:val="2974CF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38E017CF"/>
    <w:multiLevelType w:val="hybridMultilevel"/>
    <w:tmpl w:val="4F48FE3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 w15:restartNumberingAfterBreak="0">
    <w:nsid w:val="397F69DC"/>
    <w:multiLevelType w:val="hybridMultilevel"/>
    <w:tmpl w:val="19264EB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25" w15:restartNumberingAfterBreak="0">
    <w:nsid w:val="3DE7755B"/>
    <w:multiLevelType w:val="hybridMultilevel"/>
    <w:tmpl w:val="C6A2E72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26" w15:restartNumberingAfterBreak="0">
    <w:nsid w:val="3DE95DDD"/>
    <w:multiLevelType w:val="hybridMultilevel"/>
    <w:tmpl w:val="68CA8418"/>
    <w:lvl w:ilvl="0" w:tplc="04090003">
      <w:start w:val="1"/>
      <w:numFmt w:val="bullet"/>
      <w:lvlText w:val="o"/>
      <w:lvlJc w:val="left"/>
      <w:pPr>
        <w:ind w:left="2520" w:hanging="360"/>
      </w:pPr>
      <w:rPr>
        <w:rFonts w:hint="default" w:ascii="Courier New" w:hAnsi="Courier New"/>
      </w:rPr>
    </w:lvl>
    <w:lvl w:ilvl="1" w:tplc="04090003" w:tentative="1">
      <w:start w:val="1"/>
      <w:numFmt w:val="bullet"/>
      <w:lvlText w:val="o"/>
      <w:lvlJc w:val="left"/>
      <w:pPr>
        <w:ind w:left="3240" w:hanging="360"/>
      </w:pPr>
      <w:rPr>
        <w:rFonts w:hint="default" w:ascii="Courier New" w:hAnsi="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rPr>
    </w:lvl>
    <w:lvl w:ilvl="8" w:tplc="04090005" w:tentative="1">
      <w:start w:val="1"/>
      <w:numFmt w:val="bullet"/>
      <w:lvlText w:val=""/>
      <w:lvlJc w:val="left"/>
      <w:pPr>
        <w:ind w:left="8280" w:hanging="360"/>
      </w:pPr>
      <w:rPr>
        <w:rFonts w:hint="default" w:ascii="Wingdings" w:hAnsi="Wingdings"/>
      </w:rPr>
    </w:lvl>
  </w:abstractNum>
  <w:abstractNum w:abstractNumId="27" w15:restartNumberingAfterBreak="0">
    <w:nsid w:val="420B69D9"/>
    <w:multiLevelType w:val="hybridMultilevel"/>
    <w:tmpl w:val="4A60A1F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28" w15:restartNumberingAfterBreak="0">
    <w:nsid w:val="438C0248"/>
    <w:multiLevelType w:val="hybridMultilevel"/>
    <w:tmpl w:val="8806D3CC"/>
    <w:lvl w:ilvl="0" w:tplc="04090001">
      <w:start w:val="1"/>
      <w:numFmt w:val="bullet"/>
      <w:lvlText w:val=""/>
      <w:lvlJc w:val="left"/>
      <w:pPr>
        <w:ind w:left="777" w:hanging="360"/>
      </w:pPr>
      <w:rPr>
        <w:rFonts w:hint="default" w:ascii="Symbol" w:hAnsi="Symbol"/>
      </w:rPr>
    </w:lvl>
    <w:lvl w:ilvl="1" w:tplc="04090003" w:tentative="1">
      <w:start w:val="1"/>
      <w:numFmt w:val="bullet"/>
      <w:lvlText w:val="o"/>
      <w:lvlJc w:val="left"/>
      <w:pPr>
        <w:ind w:left="1497" w:hanging="360"/>
      </w:pPr>
      <w:rPr>
        <w:rFonts w:hint="default" w:ascii="Courier New" w:hAnsi="Courier New" w:cs="Courier New"/>
      </w:rPr>
    </w:lvl>
    <w:lvl w:ilvl="2" w:tplc="04090005" w:tentative="1">
      <w:start w:val="1"/>
      <w:numFmt w:val="bullet"/>
      <w:lvlText w:val=""/>
      <w:lvlJc w:val="left"/>
      <w:pPr>
        <w:ind w:left="2217" w:hanging="360"/>
      </w:pPr>
      <w:rPr>
        <w:rFonts w:hint="default" w:ascii="Wingdings" w:hAnsi="Wingdings"/>
      </w:rPr>
    </w:lvl>
    <w:lvl w:ilvl="3" w:tplc="04090001" w:tentative="1">
      <w:start w:val="1"/>
      <w:numFmt w:val="bullet"/>
      <w:lvlText w:val=""/>
      <w:lvlJc w:val="left"/>
      <w:pPr>
        <w:ind w:left="2937" w:hanging="360"/>
      </w:pPr>
      <w:rPr>
        <w:rFonts w:hint="default" w:ascii="Symbol" w:hAnsi="Symbol"/>
      </w:rPr>
    </w:lvl>
    <w:lvl w:ilvl="4" w:tplc="04090003" w:tentative="1">
      <w:start w:val="1"/>
      <w:numFmt w:val="bullet"/>
      <w:lvlText w:val="o"/>
      <w:lvlJc w:val="left"/>
      <w:pPr>
        <w:ind w:left="3657" w:hanging="360"/>
      </w:pPr>
      <w:rPr>
        <w:rFonts w:hint="default" w:ascii="Courier New" w:hAnsi="Courier New" w:cs="Courier New"/>
      </w:rPr>
    </w:lvl>
    <w:lvl w:ilvl="5" w:tplc="04090005" w:tentative="1">
      <w:start w:val="1"/>
      <w:numFmt w:val="bullet"/>
      <w:lvlText w:val=""/>
      <w:lvlJc w:val="left"/>
      <w:pPr>
        <w:ind w:left="4377" w:hanging="360"/>
      </w:pPr>
      <w:rPr>
        <w:rFonts w:hint="default" w:ascii="Wingdings" w:hAnsi="Wingdings"/>
      </w:rPr>
    </w:lvl>
    <w:lvl w:ilvl="6" w:tplc="04090001" w:tentative="1">
      <w:start w:val="1"/>
      <w:numFmt w:val="bullet"/>
      <w:lvlText w:val=""/>
      <w:lvlJc w:val="left"/>
      <w:pPr>
        <w:ind w:left="5097" w:hanging="360"/>
      </w:pPr>
      <w:rPr>
        <w:rFonts w:hint="default" w:ascii="Symbol" w:hAnsi="Symbol"/>
      </w:rPr>
    </w:lvl>
    <w:lvl w:ilvl="7" w:tplc="04090003" w:tentative="1">
      <w:start w:val="1"/>
      <w:numFmt w:val="bullet"/>
      <w:lvlText w:val="o"/>
      <w:lvlJc w:val="left"/>
      <w:pPr>
        <w:ind w:left="5817" w:hanging="360"/>
      </w:pPr>
      <w:rPr>
        <w:rFonts w:hint="default" w:ascii="Courier New" w:hAnsi="Courier New" w:cs="Courier New"/>
      </w:rPr>
    </w:lvl>
    <w:lvl w:ilvl="8" w:tplc="04090005" w:tentative="1">
      <w:start w:val="1"/>
      <w:numFmt w:val="bullet"/>
      <w:lvlText w:val=""/>
      <w:lvlJc w:val="left"/>
      <w:pPr>
        <w:ind w:left="6537" w:hanging="360"/>
      </w:pPr>
      <w:rPr>
        <w:rFonts w:hint="default" w:ascii="Wingdings" w:hAnsi="Wingdings"/>
      </w:rPr>
    </w:lvl>
  </w:abstractNum>
  <w:abstractNum w:abstractNumId="29" w15:restartNumberingAfterBreak="0">
    <w:nsid w:val="47501B4C"/>
    <w:multiLevelType w:val="hybridMultilevel"/>
    <w:tmpl w:val="D744F6B0"/>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48D12F47"/>
    <w:multiLevelType w:val="hybridMultilevel"/>
    <w:tmpl w:val="C4E2BFA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1" w15:restartNumberingAfterBreak="0">
    <w:nsid w:val="49143A23"/>
    <w:multiLevelType w:val="hybridMultilevel"/>
    <w:tmpl w:val="466A9E5C"/>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2" w15:restartNumberingAfterBreak="0">
    <w:nsid w:val="4CB86C62"/>
    <w:multiLevelType w:val="hybridMultilevel"/>
    <w:tmpl w:val="59A8FEE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3" w15:restartNumberingAfterBreak="0">
    <w:nsid w:val="4CEC3925"/>
    <w:multiLevelType w:val="hybridMultilevel"/>
    <w:tmpl w:val="E0A0E580"/>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4" w15:restartNumberingAfterBreak="0">
    <w:nsid w:val="50DF4620"/>
    <w:multiLevelType w:val="hybridMultilevel"/>
    <w:tmpl w:val="F59AD1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553D3BBC"/>
    <w:multiLevelType w:val="hybridMultilevel"/>
    <w:tmpl w:val="95206330"/>
    <w:lvl w:ilvl="0" w:tplc="04090001">
      <w:start w:val="1"/>
      <w:numFmt w:val="bullet"/>
      <w:lvlText w:val=""/>
      <w:lvlJc w:val="left"/>
      <w:pPr>
        <w:ind w:left="777" w:hanging="360"/>
      </w:pPr>
      <w:rPr>
        <w:rFonts w:hint="default" w:ascii="Symbol" w:hAnsi="Symbol"/>
      </w:rPr>
    </w:lvl>
    <w:lvl w:ilvl="1" w:tplc="04090003" w:tentative="1">
      <w:start w:val="1"/>
      <w:numFmt w:val="bullet"/>
      <w:lvlText w:val="o"/>
      <w:lvlJc w:val="left"/>
      <w:pPr>
        <w:ind w:left="1497" w:hanging="360"/>
      </w:pPr>
      <w:rPr>
        <w:rFonts w:hint="default" w:ascii="Courier New" w:hAnsi="Courier New" w:cs="Courier New"/>
      </w:rPr>
    </w:lvl>
    <w:lvl w:ilvl="2" w:tplc="04090005" w:tentative="1">
      <w:start w:val="1"/>
      <w:numFmt w:val="bullet"/>
      <w:lvlText w:val=""/>
      <w:lvlJc w:val="left"/>
      <w:pPr>
        <w:ind w:left="2217" w:hanging="360"/>
      </w:pPr>
      <w:rPr>
        <w:rFonts w:hint="default" w:ascii="Wingdings" w:hAnsi="Wingdings"/>
      </w:rPr>
    </w:lvl>
    <w:lvl w:ilvl="3" w:tplc="04090001" w:tentative="1">
      <w:start w:val="1"/>
      <w:numFmt w:val="bullet"/>
      <w:lvlText w:val=""/>
      <w:lvlJc w:val="left"/>
      <w:pPr>
        <w:ind w:left="2937" w:hanging="360"/>
      </w:pPr>
      <w:rPr>
        <w:rFonts w:hint="default" w:ascii="Symbol" w:hAnsi="Symbol"/>
      </w:rPr>
    </w:lvl>
    <w:lvl w:ilvl="4" w:tplc="04090003" w:tentative="1">
      <w:start w:val="1"/>
      <w:numFmt w:val="bullet"/>
      <w:lvlText w:val="o"/>
      <w:lvlJc w:val="left"/>
      <w:pPr>
        <w:ind w:left="3657" w:hanging="360"/>
      </w:pPr>
      <w:rPr>
        <w:rFonts w:hint="default" w:ascii="Courier New" w:hAnsi="Courier New" w:cs="Courier New"/>
      </w:rPr>
    </w:lvl>
    <w:lvl w:ilvl="5" w:tplc="04090005" w:tentative="1">
      <w:start w:val="1"/>
      <w:numFmt w:val="bullet"/>
      <w:lvlText w:val=""/>
      <w:lvlJc w:val="left"/>
      <w:pPr>
        <w:ind w:left="4377" w:hanging="360"/>
      </w:pPr>
      <w:rPr>
        <w:rFonts w:hint="default" w:ascii="Wingdings" w:hAnsi="Wingdings"/>
      </w:rPr>
    </w:lvl>
    <w:lvl w:ilvl="6" w:tplc="04090001" w:tentative="1">
      <w:start w:val="1"/>
      <w:numFmt w:val="bullet"/>
      <w:lvlText w:val=""/>
      <w:lvlJc w:val="left"/>
      <w:pPr>
        <w:ind w:left="5097" w:hanging="360"/>
      </w:pPr>
      <w:rPr>
        <w:rFonts w:hint="default" w:ascii="Symbol" w:hAnsi="Symbol"/>
      </w:rPr>
    </w:lvl>
    <w:lvl w:ilvl="7" w:tplc="04090003" w:tentative="1">
      <w:start w:val="1"/>
      <w:numFmt w:val="bullet"/>
      <w:lvlText w:val="o"/>
      <w:lvlJc w:val="left"/>
      <w:pPr>
        <w:ind w:left="5817" w:hanging="360"/>
      </w:pPr>
      <w:rPr>
        <w:rFonts w:hint="default" w:ascii="Courier New" w:hAnsi="Courier New" w:cs="Courier New"/>
      </w:rPr>
    </w:lvl>
    <w:lvl w:ilvl="8" w:tplc="04090005" w:tentative="1">
      <w:start w:val="1"/>
      <w:numFmt w:val="bullet"/>
      <w:lvlText w:val=""/>
      <w:lvlJc w:val="left"/>
      <w:pPr>
        <w:ind w:left="6537" w:hanging="360"/>
      </w:pPr>
      <w:rPr>
        <w:rFonts w:hint="default" w:ascii="Wingdings" w:hAnsi="Wingdings"/>
      </w:rPr>
    </w:lvl>
  </w:abstractNum>
  <w:abstractNum w:abstractNumId="36" w15:restartNumberingAfterBreak="0">
    <w:nsid w:val="5559754D"/>
    <w:multiLevelType w:val="hybridMultilevel"/>
    <w:tmpl w:val="DB969C8C"/>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7" w15:restartNumberingAfterBreak="0">
    <w:nsid w:val="55F32222"/>
    <w:multiLevelType w:val="hybridMultilevel"/>
    <w:tmpl w:val="4FFCEA4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8" w15:restartNumberingAfterBreak="0">
    <w:nsid w:val="562050E6"/>
    <w:multiLevelType w:val="hybridMultilevel"/>
    <w:tmpl w:val="A7527A8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39" w15:restartNumberingAfterBreak="0">
    <w:nsid w:val="57C56434"/>
    <w:multiLevelType w:val="hybridMultilevel"/>
    <w:tmpl w:val="BBBCC6C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40" w15:restartNumberingAfterBreak="0">
    <w:nsid w:val="58F16675"/>
    <w:multiLevelType w:val="hybridMultilevel"/>
    <w:tmpl w:val="D5828E5E"/>
    <w:lvl w:ilvl="0" w:tplc="04090001">
      <w:start w:val="1"/>
      <w:numFmt w:val="bullet"/>
      <w:lvlText w:val=""/>
      <w:lvlJc w:val="left"/>
      <w:pPr>
        <w:ind w:left="720" w:hanging="360"/>
      </w:pPr>
      <w:rPr>
        <w:rFonts w:hint="default" w:ascii="Symbol" w:hAnsi="Symbol" w:cs="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41" w15:restartNumberingAfterBreak="0">
    <w:nsid w:val="593351D4"/>
    <w:multiLevelType w:val="hybridMultilevel"/>
    <w:tmpl w:val="F234566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42" w15:restartNumberingAfterBreak="0">
    <w:nsid w:val="5B9B240F"/>
    <w:multiLevelType w:val="hybridMultilevel"/>
    <w:tmpl w:val="15965DD0"/>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43" w15:restartNumberingAfterBreak="0">
    <w:nsid w:val="5F3A70EE"/>
    <w:multiLevelType w:val="hybridMultilevel"/>
    <w:tmpl w:val="EC5C4A60"/>
    <w:lvl w:ilvl="0" w:tplc="B8587772">
      <w:numFmt w:val="bullet"/>
      <w:lvlText w:val="-"/>
      <w:lvlJc w:val="left"/>
      <w:pPr>
        <w:ind w:left="720" w:hanging="360"/>
      </w:pPr>
      <w:rPr>
        <w:rFonts w:hint="default" w:ascii="Arial" w:hAnsi="Arial" w:eastAsia="Calibri"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60473CB0"/>
    <w:multiLevelType w:val="hybridMultilevel"/>
    <w:tmpl w:val="F5E6087A"/>
    <w:lvl w:ilvl="0" w:tplc="04090003">
      <w:start w:val="1"/>
      <w:numFmt w:val="bullet"/>
      <w:lvlText w:val="o"/>
      <w:lvlJc w:val="left"/>
      <w:pPr>
        <w:ind w:left="1440" w:hanging="360"/>
      </w:pPr>
      <w:rPr>
        <w:rFonts w:hint="default" w:ascii="Courier New" w:hAnsi="Courier New"/>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45" w15:restartNumberingAfterBreak="0">
    <w:nsid w:val="61AD7DB2"/>
    <w:multiLevelType w:val="hybridMultilevel"/>
    <w:tmpl w:val="B5A62D6E"/>
    <w:lvl w:ilvl="0" w:tplc="04090001">
      <w:start w:val="1"/>
      <w:numFmt w:val="bullet"/>
      <w:lvlText w:val=""/>
      <w:lvlJc w:val="left"/>
      <w:pPr>
        <w:ind w:left="720" w:hanging="360"/>
      </w:pPr>
      <w:rPr>
        <w:rFonts w:hint="default" w:ascii="Symbol" w:hAnsi="Symbol" w:cs="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46" w15:restartNumberingAfterBreak="0">
    <w:nsid w:val="66FE65D3"/>
    <w:multiLevelType w:val="hybridMultilevel"/>
    <w:tmpl w:val="58540DE4"/>
    <w:lvl w:ilvl="0" w:tplc="0D16851E">
      <w:start w:val="18"/>
      <w:numFmt w:val="bullet"/>
      <w:lvlText w:val="-"/>
      <w:lvlJc w:val="left"/>
      <w:pPr>
        <w:ind w:left="1080" w:hanging="360"/>
      </w:pPr>
      <w:rPr>
        <w:rFonts w:hint="default" w:ascii="Arial" w:hAnsi="Arial" w:eastAsia="Calibri" w:cs="Aria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7" w15:restartNumberingAfterBreak="0">
    <w:nsid w:val="6B706376"/>
    <w:multiLevelType w:val="hybridMultilevel"/>
    <w:tmpl w:val="EDD6AF28"/>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8" w15:restartNumberingAfterBreak="0">
    <w:nsid w:val="6FDA41B5"/>
    <w:multiLevelType w:val="hybridMultilevel"/>
    <w:tmpl w:val="FE9081C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49" w15:restartNumberingAfterBreak="0">
    <w:nsid w:val="7326498F"/>
    <w:multiLevelType w:val="hybridMultilevel"/>
    <w:tmpl w:val="75A4A9A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50" w15:restartNumberingAfterBreak="0">
    <w:nsid w:val="767E0E7C"/>
    <w:multiLevelType w:val="hybridMultilevel"/>
    <w:tmpl w:val="A8FA18E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rPr>
    </w:lvl>
    <w:lvl w:ilvl="8" w:tplc="04090005" w:tentative="1">
      <w:start w:val="1"/>
      <w:numFmt w:val="bullet"/>
      <w:lvlText w:val=""/>
      <w:lvlJc w:val="left"/>
      <w:pPr>
        <w:ind w:left="7200" w:hanging="360"/>
      </w:pPr>
      <w:rPr>
        <w:rFonts w:hint="default" w:ascii="Wingdings" w:hAnsi="Wingdings"/>
      </w:rPr>
    </w:lvl>
  </w:abstractNum>
  <w:abstractNum w:abstractNumId="51" w15:restartNumberingAfterBreak="0">
    <w:nsid w:val="7781705D"/>
    <w:multiLevelType w:val="hybridMultilevel"/>
    <w:tmpl w:val="DF30DF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7CE81CB5"/>
    <w:multiLevelType w:val="hybridMultilevel"/>
    <w:tmpl w:val="EDF8C082"/>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num w:numId="1" w16cid:durableId="1765609326">
    <w:abstractNumId w:val="0"/>
  </w:num>
  <w:num w:numId="2" w16cid:durableId="592471345">
    <w:abstractNumId w:val="22"/>
  </w:num>
  <w:num w:numId="3" w16cid:durableId="182864869">
    <w:abstractNumId w:val="31"/>
  </w:num>
  <w:num w:numId="4" w16cid:durableId="277757720">
    <w:abstractNumId w:val="33"/>
  </w:num>
  <w:num w:numId="5" w16cid:durableId="104158252">
    <w:abstractNumId w:val="24"/>
  </w:num>
  <w:num w:numId="6" w16cid:durableId="281696091">
    <w:abstractNumId w:val="41"/>
  </w:num>
  <w:num w:numId="7" w16cid:durableId="1303538923">
    <w:abstractNumId w:val="12"/>
  </w:num>
  <w:num w:numId="8" w16cid:durableId="2100253064">
    <w:abstractNumId w:val="49"/>
  </w:num>
  <w:num w:numId="9" w16cid:durableId="1238244249">
    <w:abstractNumId w:val="39"/>
  </w:num>
  <w:num w:numId="10" w16cid:durableId="62535233">
    <w:abstractNumId w:val="30"/>
  </w:num>
  <w:num w:numId="11" w16cid:durableId="1522280085">
    <w:abstractNumId w:val="27"/>
  </w:num>
  <w:num w:numId="12" w16cid:durableId="545458092">
    <w:abstractNumId w:val="37"/>
  </w:num>
  <w:num w:numId="13" w16cid:durableId="118841484">
    <w:abstractNumId w:val="13"/>
  </w:num>
  <w:num w:numId="14" w16cid:durableId="1929923557">
    <w:abstractNumId w:val="38"/>
  </w:num>
  <w:num w:numId="15" w16cid:durableId="884827403">
    <w:abstractNumId w:val="7"/>
  </w:num>
  <w:num w:numId="16" w16cid:durableId="1465544904">
    <w:abstractNumId w:val="50"/>
  </w:num>
  <w:num w:numId="17" w16cid:durableId="1617833674">
    <w:abstractNumId w:val="14"/>
  </w:num>
  <w:num w:numId="18" w16cid:durableId="894585641">
    <w:abstractNumId w:val="25"/>
  </w:num>
  <w:num w:numId="19" w16cid:durableId="100152656">
    <w:abstractNumId w:val="8"/>
  </w:num>
  <w:num w:numId="20" w16cid:durableId="458449705">
    <w:abstractNumId w:val="18"/>
  </w:num>
  <w:num w:numId="21" w16cid:durableId="1530875122">
    <w:abstractNumId w:val="42"/>
  </w:num>
  <w:num w:numId="22" w16cid:durableId="1279487413">
    <w:abstractNumId w:val="26"/>
  </w:num>
  <w:num w:numId="23" w16cid:durableId="1361786813">
    <w:abstractNumId w:val="29"/>
  </w:num>
  <w:num w:numId="24" w16cid:durableId="731151133">
    <w:abstractNumId w:val="10"/>
  </w:num>
  <w:num w:numId="25" w16cid:durableId="806095801">
    <w:abstractNumId w:val="6"/>
  </w:num>
  <w:num w:numId="26" w16cid:durableId="847066297">
    <w:abstractNumId w:val="36"/>
  </w:num>
  <w:num w:numId="27" w16cid:durableId="505637561">
    <w:abstractNumId w:val="21"/>
  </w:num>
  <w:num w:numId="28" w16cid:durableId="1621645603">
    <w:abstractNumId w:val="44"/>
  </w:num>
  <w:num w:numId="29" w16cid:durableId="845559650">
    <w:abstractNumId w:val="16"/>
  </w:num>
  <w:num w:numId="30" w16cid:durableId="2124618204">
    <w:abstractNumId w:val="11"/>
  </w:num>
  <w:num w:numId="31" w16cid:durableId="146090417">
    <w:abstractNumId w:val="48"/>
  </w:num>
  <w:num w:numId="32" w16cid:durableId="1622299046">
    <w:abstractNumId w:val="17"/>
  </w:num>
  <w:num w:numId="33" w16cid:durableId="174543000">
    <w:abstractNumId w:val="15"/>
  </w:num>
  <w:num w:numId="34" w16cid:durableId="1612087054">
    <w:abstractNumId w:val="2"/>
  </w:num>
  <w:num w:numId="35" w16cid:durableId="1409158610">
    <w:abstractNumId w:val="45"/>
  </w:num>
  <w:num w:numId="36" w16cid:durableId="494035110">
    <w:abstractNumId w:val="40"/>
  </w:num>
  <w:num w:numId="37" w16cid:durableId="727458867">
    <w:abstractNumId w:val="5"/>
  </w:num>
  <w:num w:numId="38" w16cid:durableId="468785942">
    <w:abstractNumId w:val="19"/>
  </w:num>
  <w:num w:numId="39" w16cid:durableId="2086798878">
    <w:abstractNumId w:val="47"/>
  </w:num>
  <w:num w:numId="40" w16cid:durableId="511066071">
    <w:abstractNumId w:val="20"/>
  </w:num>
  <w:num w:numId="41" w16cid:durableId="1604144629">
    <w:abstractNumId w:val="52"/>
  </w:num>
  <w:num w:numId="42" w16cid:durableId="195774205">
    <w:abstractNumId w:val="3"/>
  </w:num>
  <w:num w:numId="43" w16cid:durableId="1474106440">
    <w:abstractNumId w:val="35"/>
  </w:num>
  <w:num w:numId="44" w16cid:durableId="268242426">
    <w:abstractNumId w:val="1"/>
  </w:num>
  <w:num w:numId="45" w16cid:durableId="1437368273">
    <w:abstractNumId w:val="4"/>
  </w:num>
  <w:num w:numId="46" w16cid:durableId="1646468707">
    <w:abstractNumId w:val="46"/>
  </w:num>
  <w:num w:numId="47" w16cid:durableId="847914850">
    <w:abstractNumId w:val="32"/>
  </w:num>
  <w:num w:numId="48" w16cid:durableId="112024140">
    <w:abstractNumId w:val="28"/>
  </w:num>
  <w:num w:numId="49" w16cid:durableId="1024288338">
    <w:abstractNumId w:val="9"/>
  </w:num>
  <w:num w:numId="50" w16cid:durableId="849952997">
    <w:abstractNumId w:val="43"/>
  </w:num>
  <w:num w:numId="51" w16cid:durableId="698704648">
    <w:abstractNumId w:val="23"/>
  </w:num>
  <w:num w:numId="52" w16cid:durableId="1054157831">
    <w:abstractNumId w:val="34"/>
  </w:num>
  <w:num w:numId="53" w16cid:durableId="1452436944">
    <w:abstractNumId w:val="51"/>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 Macaulay">
    <w15:presenceInfo w15:providerId="AD" w15:userId="S::wil@cognixion.com::f3ecef2a-88ec-4f83-98f5-6431c5937fa5"/>
  </w15:person>
  <w15:person w15:author="Astrid McNellis">
    <w15:presenceInfo w15:providerId="AD" w15:userId="S::astrid@cognixion.com::d5f66c6d-5fb8-47c9-b09c-3f2cd28dfbcc"/>
  </w15:person>
  <w15:person w15:author="Guest User">
    <w15:presenceInfo w15:providerId="AD" w15:userId="S::urn:spo:anon#90da42417715ee2fad915153478ff3a9fedbae045148bac2d571f7def975d9bd::"/>
  </w15:person>
  <w15:person w15:author="Sarah Pearce">
    <w15:presenceInfo w15:providerId="AD" w15:userId="S::sarah@cognixion.com::ccd77ede-ac29-49fc-886e-eed4e7462f08"/>
  </w15:person>
  <w15:person w15:author="Noura Almawi">
    <w15:presenceInfo w15:providerId="AD" w15:userId="S::noura@cognixion.com::be75b17e-2da3-4126-8b15-4b5c1c7e8cb7"/>
  </w15:person>
  <w15:person w15:author="Cathy Liu">
    <w15:presenceInfo w15:providerId="AD" w15:userId="S::cathy.liu@cognixion.com::6892458a-a3f8-45aa-9f6f-1abd94a70a09"/>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9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wtDA1NTQ3NzM3MDJR0lEKTi0uzszPAykwrAUA3HrzESwAAAA="/>
  </w:docVars>
  <w:rsids>
    <w:rsidRoot w:val="00A81408"/>
    <w:rsid w:val="00002CA8"/>
    <w:rsid w:val="00003848"/>
    <w:rsid w:val="00006491"/>
    <w:rsid w:val="000076A3"/>
    <w:rsid w:val="000103A5"/>
    <w:rsid w:val="000109A5"/>
    <w:rsid w:val="00010D51"/>
    <w:rsid w:val="0001102D"/>
    <w:rsid w:val="000128E3"/>
    <w:rsid w:val="00013748"/>
    <w:rsid w:val="00014550"/>
    <w:rsid w:val="0001487B"/>
    <w:rsid w:val="00017174"/>
    <w:rsid w:val="000177E9"/>
    <w:rsid w:val="00017D1F"/>
    <w:rsid w:val="000217C0"/>
    <w:rsid w:val="00021B24"/>
    <w:rsid w:val="00022A62"/>
    <w:rsid w:val="00023184"/>
    <w:rsid w:val="00023377"/>
    <w:rsid w:val="000234FB"/>
    <w:rsid w:val="00026434"/>
    <w:rsid w:val="00026D7B"/>
    <w:rsid w:val="00030E42"/>
    <w:rsid w:val="000315C1"/>
    <w:rsid w:val="000332A6"/>
    <w:rsid w:val="0003439B"/>
    <w:rsid w:val="00035CED"/>
    <w:rsid w:val="00037359"/>
    <w:rsid w:val="00042DAF"/>
    <w:rsid w:val="000436E2"/>
    <w:rsid w:val="00043A6D"/>
    <w:rsid w:val="000453A6"/>
    <w:rsid w:val="000466C4"/>
    <w:rsid w:val="00047CE9"/>
    <w:rsid w:val="000509F0"/>
    <w:rsid w:val="00051110"/>
    <w:rsid w:val="00052206"/>
    <w:rsid w:val="000523CA"/>
    <w:rsid w:val="000528EC"/>
    <w:rsid w:val="0005351B"/>
    <w:rsid w:val="00053A1A"/>
    <w:rsid w:val="00054215"/>
    <w:rsid w:val="00063E92"/>
    <w:rsid w:val="00063FE4"/>
    <w:rsid w:val="00064C3A"/>
    <w:rsid w:val="00064CFE"/>
    <w:rsid w:val="00064FAC"/>
    <w:rsid w:val="00067C3A"/>
    <w:rsid w:val="00070976"/>
    <w:rsid w:val="000712DC"/>
    <w:rsid w:val="000728B9"/>
    <w:rsid w:val="00072AC6"/>
    <w:rsid w:val="00073003"/>
    <w:rsid w:val="00073F03"/>
    <w:rsid w:val="0007413F"/>
    <w:rsid w:val="0007573B"/>
    <w:rsid w:val="000805AA"/>
    <w:rsid w:val="00083473"/>
    <w:rsid w:val="00084132"/>
    <w:rsid w:val="00084501"/>
    <w:rsid w:val="00084B0B"/>
    <w:rsid w:val="00084FB5"/>
    <w:rsid w:val="000863E5"/>
    <w:rsid w:val="0008658B"/>
    <w:rsid w:val="00087B4F"/>
    <w:rsid w:val="00093461"/>
    <w:rsid w:val="00094CAA"/>
    <w:rsid w:val="0009572E"/>
    <w:rsid w:val="00096B23"/>
    <w:rsid w:val="00097563"/>
    <w:rsid w:val="000977B5"/>
    <w:rsid w:val="00097847"/>
    <w:rsid w:val="000A0596"/>
    <w:rsid w:val="000A1B74"/>
    <w:rsid w:val="000A3308"/>
    <w:rsid w:val="000A3EB6"/>
    <w:rsid w:val="000A559B"/>
    <w:rsid w:val="000A6473"/>
    <w:rsid w:val="000A65A0"/>
    <w:rsid w:val="000A757B"/>
    <w:rsid w:val="000B0362"/>
    <w:rsid w:val="000B10C9"/>
    <w:rsid w:val="000B1183"/>
    <w:rsid w:val="000B225C"/>
    <w:rsid w:val="000B3BAB"/>
    <w:rsid w:val="000B462A"/>
    <w:rsid w:val="000B517E"/>
    <w:rsid w:val="000B538E"/>
    <w:rsid w:val="000B778F"/>
    <w:rsid w:val="000C1875"/>
    <w:rsid w:val="000C21EF"/>
    <w:rsid w:val="000C3179"/>
    <w:rsid w:val="000C3805"/>
    <w:rsid w:val="000C3AB6"/>
    <w:rsid w:val="000C468C"/>
    <w:rsid w:val="000C48E1"/>
    <w:rsid w:val="000C4EEB"/>
    <w:rsid w:val="000D0C19"/>
    <w:rsid w:val="000D0D8D"/>
    <w:rsid w:val="000D16DE"/>
    <w:rsid w:val="000D1AA2"/>
    <w:rsid w:val="000D1C31"/>
    <w:rsid w:val="000D3475"/>
    <w:rsid w:val="000D3704"/>
    <w:rsid w:val="000D3CF8"/>
    <w:rsid w:val="000D6B44"/>
    <w:rsid w:val="000D79AE"/>
    <w:rsid w:val="000E06A3"/>
    <w:rsid w:val="000E14E3"/>
    <w:rsid w:val="000E210C"/>
    <w:rsid w:val="000E3A36"/>
    <w:rsid w:val="000E3BB4"/>
    <w:rsid w:val="000E4CD2"/>
    <w:rsid w:val="000E5830"/>
    <w:rsid w:val="000E6952"/>
    <w:rsid w:val="000F0DEF"/>
    <w:rsid w:val="000F1598"/>
    <w:rsid w:val="000F3E53"/>
    <w:rsid w:val="000F41E2"/>
    <w:rsid w:val="000F6049"/>
    <w:rsid w:val="000F6054"/>
    <w:rsid w:val="000F6B10"/>
    <w:rsid w:val="00100102"/>
    <w:rsid w:val="0010019D"/>
    <w:rsid w:val="0010195A"/>
    <w:rsid w:val="0010278B"/>
    <w:rsid w:val="001035A4"/>
    <w:rsid w:val="00105138"/>
    <w:rsid w:val="00107034"/>
    <w:rsid w:val="001105C5"/>
    <w:rsid w:val="0011132C"/>
    <w:rsid w:val="001123AE"/>
    <w:rsid w:val="00114166"/>
    <w:rsid w:val="00115988"/>
    <w:rsid w:val="00117CEA"/>
    <w:rsid w:val="00120056"/>
    <w:rsid w:val="00123EE5"/>
    <w:rsid w:val="00125022"/>
    <w:rsid w:val="001252C2"/>
    <w:rsid w:val="00125DA1"/>
    <w:rsid w:val="00127507"/>
    <w:rsid w:val="0013090E"/>
    <w:rsid w:val="0013340F"/>
    <w:rsid w:val="00135BA3"/>
    <w:rsid w:val="00137113"/>
    <w:rsid w:val="00137529"/>
    <w:rsid w:val="001401CE"/>
    <w:rsid w:val="00142945"/>
    <w:rsid w:val="00143E11"/>
    <w:rsid w:val="00145E5D"/>
    <w:rsid w:val="001463FF"/>
    <w:rsid w:val="0014694E"/>
    <w:rsid w:val="00150153"/>
    <w:rsid w:val="00150225"/>
    <w:rsid w:val="00150C35"/>
    <w:rsid w:val="00151290"/>
    <w:rsid w:val="001519E6"/>
    <w:rsid w:val="00153D5B"/>
    <w:rsid w:val="00154A06"/>
    <w:rsid w:val="0015781D"/>
    <w:rsid w:val="00157D41"/>
    <w:rsid w:val="00161373"/>
    <w:rsid w:val="00162368"/>
    <w:rsid w:val="00162992"/>
    <w:rsid w:val="001641DC"/>
    <w:rsid w:val="001659E2"/>
    <w:rsid w:val="0016748F"/>
    <w:rsid w:val="00167F21"/>
    <w:rsid w:val="00170E37"/>
    <w:rsid w:val="00173B83"/>
    <w:rsid w:val="00174325"/>
    <w:rsid w:val="001747B2"/>
    <w:rsid w:val="001748EB"/>
    <w:rsid w:val="00175ED3"/>
    <w:rsid w:val="00176A8C"/>
    <w:rsid w:val="00177530"/>
    <w:rsid w:val="001812CD"/>
    <w:rsid w:val="0018148A"/>
    <w:rsid w:val="00183884"/>
    <w:rsid w:val="0018462B"/>
    <w:rsid w:val="001861CF"/>
    <w:rsid w:val="00186C38"/>
    <w:rsid w:val="001915CB"/>
    <w:rsid w:val="0019206C"/>
    <w:rsid w:val="001933F4"/>
    <w:rsid w:val="00194968"/>
    <w:rsid w:val="00195053"/>
    <w:rsid w:val="00196E49"/>
    <w:rsid w:val="00197879"/>
    <w:rsid w:val="001A1491"/>
    <w:rsid w:val="001A1FF0"/>
    <w:rsid w:val="001A2CB6"/>
    <w:rsid w:val="001A4691"/>
    <w:rsid w:val="001A4DAE"/>
    <w:rsid w:val="001A4EE9"/>
    <w:rsid w:val="001A55D5"/>
    <w:rsid w:val="001A5648"/>
    <w:rsid w:val="001A5D3A"/>
    <w:rsid w:val="001A6CF5"/>
    <w:rsid w:val="001A7DA7"/>
    <w:rsid w:val="001B0629"/>
    <w:rsid w:val="001B1D45"/>
    <w:rsid w:val="001B37F3"/>
    <w:rsid w:val="001B43D9"/>
    <w:rsid w:val="001B4E70"/>
    <w:rsid w:val="001B52E7"/>
    <w:rsid w:val="001B5A95"/>
    <w:rsid w:val="001B64C8"/>
    <w:rsid w:val="001B6F56"/>
    <w:rsid w:val="001B7938"/>
    <w:rsid w:val="001B7DF4"/>
    <w:rsid w:val="001C0A3F"/>
    <w:rsid w:val="001C1DA0"/>
    <w:rsid w:val="001C2EBB"/>
    <w:rsid w:val="001C305A"/>
    <w:rsid w:val="001C4FA0"/>
    <w:rsid w:val="001C55BB"/>
    <w:rsid w:val="001C75D5"/>
    <w:rsid w:val="001C7CBF"/>
    <w:rsid w:val="001D13B9"/>
    <w:rsid w:val="001D2A6E"/>
    <w:rsid w:val="001D3226"/>
    <w:rsid w:val="001D6688"/>
    <w:rsid w:val="001D6D63"/>
    <w:rsid w:val="001D7A3B"/>
    <w:rsid w:val="001E2B66"/>
    <w:rsid w:val="001E4302"/>
    <w:rsid w:val="001E44EB"/>
    <w:rsid w:val="001E45A3"/>
    <w:rsid w:val="001E500B"/>
    <w:rsid w:val="001E562A"/>
    <w:rsid w:val="001F1040"/>
    <w:rsid w:val="001F16BA"/>
    <w:rsid w:val="001F3E2C"/>
    <w:rsid w:val="001F43E1"/>
    <w:rsid w:val="00200477"/>
    <w:rsid w:val="00200856"/>
    <w:rsid w:val="00201301"/>
    <w:rsid w:val="00202432"/>
    <w:rsid w:val="002044B7"/>
    <w:rsid w:val="002070C6"/>
    <w:rsid w:val="002109C9"/>
    <w:rsid w:val="002110B9"/>
    <w:rsid w:val="00211651"/>
    <w:rsid w:val="002122C1"/>
    <w:rsid w:val="0021477E"/>
    <w:rsid w:val="002147F7"/>
    <w:rsid w:val="002154E6"/>
    <w:rsid w:val="00217C45"/>
    <w:rsid w:val="0022199A"/>
    <w:rsid w:val="00222468"/>
    <w:rsid w:val="00223C03"/>
    <w:rsid w:val="00223C86"/>
    <w:rsid w:val="00223F6F"/>
    <w:rsid w:val="00224303"/>
    <w:rsid w:val="0022662D"/>
    <w:rsid w:val="00226751"/>
    <w:rsid w:val="00227CFC"/>
    <w:rsid w:val="00231A85"/>
    <w:rsid w:val="00231C99"/>
    <w:rsid w:val="00231DAA"/>
    <w:rsid w:val="00232818"/>
    <w:rsid w:val="00233BF9"/>
    <w:rsid w:val="00234201"/>
    <w:rsid w:val="00235F03"/>
    <w:rsid w:val="002416D2"/>
    <w:rsid w:val="00242EDB"/>
    <w:rsid w:val="0024403B"/>
    <w:rsid w:val="00246AE3"/>
    <w:rsid w:val="00247A4E"/>
    <w:rsid w:val="00250023"/>
    <w:rsid w:val="0025337F"/>
    <w:rsid w:val="002539FA"/>
    <w:rsid w:val="00254B02"/>
    <w:rsid w:val="0025602D"/>
    <w:rsid w:val="002619C8"/>
    <w:rsid w:val="0026332A"/>
    <w:rsid w:val="00264040"/>
    <w:rsid w:val="0026472B"/>
    <w:rsid w:val="00265158"/>
    <w:rsid w:val="002658B2"/>
    <w:rsid w:val="00265C13"/>
    <w:rsid w:val="00266051"/>
    <w:rsid w:val="00266EB5"/>
    <w:rsid w:val="00267B60"/>
    <w:rsid w:val="00271921"/>
    <w:rsid w:val="00271F05"/>
    <w:rsid w:val="002742C7"/>
    <w:rsid w:val="00274823"/>
    <w:rsid w:val="00275171"/>
    <w:rsid w:val="00276449"/>
    <w:rsid w:val="00277C62"/>
    <w:rsid w:val="0028172E"/>
    <w:rsid w:val="002831FE"/>
    <w:rsid w:val="00286DC8"/>
    <w:rsid w:val="002870E9"/>
    <w:rsid w:val="002875C9"/>
    <w:rsid w:val="00290C56"/>
    <w:rsid w:val="00290F22"/>
    <w:rsid w:val="00291D5C"/>
    <w:rsid w:val="00292055"/>
    <w:rsid w:val="0029240A"/>
    <w:rsid w:val="00292EC4"/>
    <w:rsid w:val="002941FA"/>
    <w:rsid w:val="00295A7E"/>
    <w:rsid w:val="0029675B"/>
    <w:rsid w:val="00297DB1"/>
    <w:rsid w:val="002A0D52"/>
    <w:rsid w:val="002A2749"/>
    <w:rsid w:val="002A680B"/>
    <w:rsid w:val="002A7117"/>
    <w:rsid w:val="002A77BC"/>
    <w:rsid w:val="002A7B1A"/>
    <w:rsid w:val="002B02AA"/>
    <w:rsid w:val="002B2275"/>
    <w:rsid w:val="002B3EAB"/>
    <w:rsid w:val="002B5297"/>
    <w:rsid w:val="002B7151"/>
    <w:rsid w:val="002B7CF8"/>
    <w:rsid w:val="002C2660"/>
    <w:rsid w:val="002C35DE"/>
    <w:rsid w:val="002C6D30"/>
    <w:rsid w:val="002D1212"/>
    <w:rsid w:val="002D1D8D"/>
    <w:rsid w:val="002D1E0A"/>
    <w:rsid w:val="002D297C"/>
    <w:rsid w:val="002D4677"/>
    <w:rsid w:val="002D63CB"/>
    <w:rsid w:val="002D6567"/>
    <w:rsid w:val="002E0972"/>
    <w:rsid w:val="002E0C81"/>
    <w:rsid w:val="002E122D"/>
    <w:rsid w:val="002E12C3"/>
    <w:rsid w:val="002E1666"/>
    <w:rsid w:val="002E166F"/>
    <w:rsid w:val="002E202D"/>
    <w:rsid w:val="002E26D5"/>
    <w:rsid w:val="002E2FED"/>
    <w:rsid w:val="002E4B08"/>
    <w:rsid w:val="002E51F4"/>
    <w:rsid w:val="002E5432"/>
    <w:rsid w:val="002E5BB6"/>
    <w:rsid w:val="002E789C"/>
    <w:rsid w:val="002E7F4C"/>
    <w:rsid w:val="002F1814"/>
    <w:rsid w:val="002F1C09"/>
    <w:rsid w:val="002F1CAE"/>
    <w:rsid w:val="002F20EE"/>
    <w:rsid w:val="002F2119"/>
    <w:rsid w:val="002F3C45"/>
    <w:rsid w:val="002F41A8"/>
    <w:rsid w:val="002F49DB"/>
    <w:rsid w:val="002F50A3"/>
    <w:rsid w:val="002F5DD3"/>
    <w:rsid w:val="002F6340"/>
    <w:rsid w:val="00300197"/>
    <w:rsid w:val="003026F2"/>
    <w:rsid w:val="00302D66"/>
    <w:rsid w:val="00303334"/>
    <w:rsid w:val="00306080"/>
    <w:rsid w:val="00306677"/>
    <w:rsid w:val="003069B0"/>
    <w:rsid w:val="00311FB6"/>
    <w:rsid w:val="00312948"/>
    <w:rsid w:val="003133F9"/>
    <w:rsid w:val="00313682"/>
    <w:rsid w:val="0031466A"/>
    <w:rsid w:val="00315C92"/>
    <w:rsid w:val="00315F4D"/>
    <w:rsid w:val="00322C08"/>
    <w:rsid w:val="003232FF"/>
    <w:rsid w:val="00323726"/>
    <w:rsid w:val="003260E2"/>
    <w:rsid w:val="003263CF"/>
    <w:rsid w:val="003301DA"/>
    <w:rsid w:val="003302F1"/>
    <w:rsid w:val="0033151F"/>
    <w:rsid w:val="003322C8"/>
    <w:rsid w:val="00333E6F"/>
    <w:rsid w:val="00333F87"/>
    <w:rsid w:val="003340C8"/>
    <w:rsid w:val="00334AD9"/>
    <w:rsid w:val="003358A5"/>
    <w:rsid w:val="00336D21"/>
    <w:rsid w:val="00341752"/>
    <w:rsid w:val="00341DB5"/>
    <w:rsid w:val="003434A2"/>
    <w:rsid w:val="00343901"/>
    <w:rsid w:val="00345DE9"/>
    <w:rsid w:val="00350137"/>
    <w:rsid w:val="003502F3"/>
    <w:rsid w:val="0035482A"/>
    <w:rsid w:val="00354F79"/>
    <w:rsid w:val="00355453"/>
    <w:rsid w:val="003555F7"/>
    <w:rsid w:val="00355DE4"/>
    <w:rsid w:val="00356462"/>
    <w:rsid w:val="003567A8"/>
    <w:rsid w:val="003602F5"/>
    <w:rsid w:val="003606B9"/>
    <w:rsid w:val="00363AA6"/>
    <w:rsid w:val="00364856"/>
    <w:rsid w:val="00364ECF"/>
    <w:rsid w:val="0037313D"/>
    <w:rsid w:val="003742AF"/>
    <w:rsid w:val="0037432E"/>
    <w:rsid w:val="00374B79"/>
    <w:rsid w:val="0037540D"/>
    <w:rsid w:val="0038077F"/>
    <w:rsid w:val="00380E3D"/>
    <w:rsid w:val="00381D35"/>
    <w:rsid w:val="00385E4D"/>
    <w:rsid w:val="00385F8C"/>
    <w:rsid w:val="003903A9"/>
    <w:rsid w:val="00391166"/>
    <w:rsid w:val="003924E3"/>
    <w:rsid w:val="00392C7E"/>
    <w:rsid w:val="003947E3"/>
    <w:rsid w:val="00394B9A"/>
    <w:rsid w:val="00394FA0"/>
    <w:rsid w:val="0039686A"/>
    <w:rsid w:val="003A064D"/>
    <w:rsid w:val="003A0EF2"/>
    <w:rsid w:val="003A14FA"/>
    <w:rsid w:val="003A1985"/>
    <w:rsid w:val="003A27F3"/>
    <w:rsid w:val="003A36BC"/>
    <w:rsid w:val="003A43D0"/>
    <w:rsid w:val="003A5C04"/>
    <w:rsid w:val="003A67AE"/>
    <w:rsid w:val="003A6E39"/>
    <w:rsid w:val="003B0710"/>
    <w:rsid w:val="003B3885"/>
    <w:rsid w:val="003B40FE"/>
    <w:rsid w:val="003B4C1A"/>
    <w:rsid w:val="003B6102"/>
    <w:rsid w:val="003B6326"/>
    <w:rsid w:val="003B6A4E"/>
    <w:rsid w:val="003B7F51"/>
    <w:rsid w:val="003C63EB"/>
    <w:rsid w:val="003D06D6"/>
    <w:rsid w:val="003D09A5"/>
    <w:rsid w:val="003D0B7F"/>
    <w:rsid w:val="003D0DC1"/>
    <w:rsid w:val="003D26F3"/>
    <w:rsid w:val="003D3950"/>
    <w:rsid w:val="003D4E6C"/>
    <w:rsid w:val="003D50B1"/>
    <w:rsid w:val="003D5A28"/>
    <w:rsid w:val="003D6656"/>
    <w:rsid w:val="003D68B9"/>
    <w:rsid w:val="003D69D8"/>
    <w:rsid w:val="003E1E8C"/>
    <w:rsid w:val="003E3AB6"/>
    <w:rsid w:val="003E4AA3"/>
    <w:rsid w:val="003E6099"/>
    <w:rsid w:val="003E7C7B"/>
    <w:rsid w:val="003F07ED"/>
    <w:rsid w:val="003F103B"/>
    <w:rsid w:val="003F19BD"/>
    <w:rsid w:val="003F60DF"/>
    <w:rsid w:val="003F6E72"/>
    <w:rsid w:val="003F7C1E"/>
    <w:rsid w:val="003F7ED8"/>
    <w:rsid w:val="0040203F"/>
    <w:rsid w:val="00402570"/>
    <w:rsid w:val="004025AB"/>
    <w:rsid w:val="0040266E"/>
    <w:rsid w:val="00403E72"/>
    <w:rsid w:val="00404099"/>
    <w:rsid w:val="0040464B"/>
    <w:rsid w:val="0041109E"/>
    <w:rsid w:val="00417003"/>
    <w:rsid w:val="00420738"/>
    <w:rsid w:val="0042318D"/>
    <w:rsid w:val="0042481B"/>
    <w:rsid w:val="00424F1F"/>
    <w:rsid w:val="00425691"/>
    <w:rsid w:val="00426DB0"/>
    <w:rsid w:val="004316F4"/>
    <w:rsid w:val="00431B65"/>
    <w:rsid w:val="00433B60"/>
    <w:rsid w:val="00435AE2"/>
    <w:rsid w:val="004367A7"/>
    <w:rsid w:val="00436D47"/>
    <w:rsid w:val="00437079"/>
    <w:rsid w:val="004408E4"/>
    <w:rsid w:val="004413AA"/>
    <w:rsid w:val="004433C7"/>
    <w:rsid w:val="00445197"/>
    <w:rsid w:val="00446F6C"/>
    <w:rsid w:val="0045015A"/>
    <w:rsid w:val="004501EE"/>
    <w:rsid w:val="004513FD"/>
    <w:rsid w:val="00454FC1"/>
    <w:rsid w:val="00457403"/>
    <w:rsid w:val="00457519"/>
    <w:rsid w:val="00457999"/>
    <w:rsid w:val="00460070"/>
    <w:rsid w:val="00461902"/>
    <w:rsid w:val="00462A19"/>
    <w:rsid w:val="00462D03"/>
    <w:rsid w:val="00463552"/>
    <w:rsid w:val="004666C8"/>
    <w:rsid w:val="00467CD5"/>
    <w:rsid w:val="00471DC9"/>
    <w:rsid w:val="004724E7"/>
    <w:rsid w:val="0047308E"/>
    <w:rsid w:val="00474E2A"/>
    <w:rsid w:val="00476E25"/>
    <w:rsid w:val="00477B93"/>
    <w:rsid w:val="00477DFD"/>
    <w:rsid w:val="00477E68"/>
    <w:rsid w:val="00481369"/>
    <w:rsid w:val="004833B5"/>
    <w:rsid w:val="00484A05"/>
    <w:rsid w:val="00484AF7"/>
    <w:rsid w:val="00485E8D"/>
    <w:rsid w:val="004862AC"/>
    <w:rsid w:val="0048770E"/>
    <w:rsid w:val="004928AB"/>
    <w:rsid w:val="00492B1F"/>
    <w:rsid w:val="00497330"/>
    <w:rsid w:val="00497E86"/>
    <w:rsid w:val="004A0065"/>
    <w:rsid w:val="004A3504"/>
    <w:rsid w:val="004A4D47"/>
    <w:rsid w:val="004A65B7"/>
    <w:rsid w:val="004A6A60"/>
    <w:rsid w:val="004B1B25"/>
    <w:rsid w:val="004B275B"/>
    <w:rsid w:val="004B7336"/>
    <w:rsid w:val="004C074F"/>
    <w:rsid w:val="004C2609"/>
    <w:rsid w:val="004C327E"/>
    <w:rsid w:val="004C46B2"/>
    <w:rsid w:val="004C51F6"/>
    <w:rsid w:val="004C6DC5"/>
    <w:rsid w:val="004C7270"/>
    <w:rsid w:val="004D16C9"/>
    <w:rsid w:val="004D32E2"/>
    <w:rsid w:val="004D350D"/>
    <w:rsid w:val="004D5247"/>
    <w:rsid w:val="004D529B"/>
    <w:rsid w:val="004D5F6C"/>
    <w:rsid w:val="004D6257"/>
    <w:rsid w:val="004D74F5"/>
    <w:rsid w:val="004E38BA"/>
    <w:rsid w:val="004E4976"/>
    <w:rsid w:val="004E6BC4"/>
    <w:rsid w:val="004E6C02"/>
    <w:rsid w:val="004E6D09"/>
    <w:rsid w:val="004F1485"/>
    <w:rsid w:val="004F5B31"/>
    <w:rsid w:val="004F6878"/>
    <w:rsid w:val="004F6A6C"/>
    <w:rsid w:val="004F77EB"/>
    <w:rsid w:val="004F7916"/>
    <w:rsid w:val="00500612"/>
    <w:rsid w:val="00500629"/>
    <w:rsid w:val="00501EAC"/>
    <w:rsid w:val="00503B01"/>
    <w:rsid w:val="005050EF"/>
    <w:rsid w:val="00505D81"/>
    <w:rsid w:val="0050661D"/>
    <w:rsid w:val="005068FA"/>
    <w:rsid w:val="005107C6"/>
    <w:rsid w:val="00511010"/>
    <w:rsid w:val="005113C2"/>
    <w:rsid w:val="005115C6"/>
    <w:rsid w:val="005133C7"/>
    <w:rsid w:val="00513EE3"/>
    <w:rsid w:val="00517050"/>
    <w:rsid w:val="00517CEF"/>
    <w:rsid w:val="00520D92"/>
    <w:rsid w:val="00522D0D"/>
    <w:rsid w:val="00522F0B"/>
    <w:rsid w:val="00523901"/>
    <w:rsid w:val="00523C97"/>
    <w:rsid w:val="00524632"/>
    <w:rsid w:val="00526C30"/>
    <w:rsid w:val="00530219"/>
    <w:rsid w:val="0053311D"/>
    <w:rsid w:val="0053491B"/>
    <w:rsid w:val="00534923"/>
    <w:rsid w:val="00536205"/>
    <w:rsid w:val="00536833"/>
    <w:rsid w:val="00536A67"/>
    <w:rsid w:val="005374AC"/>
    <w:rsid w:val="005375A8"/>
    <w:rsid w:val="00537EB5"/>
    <w:rsid w:val="00540B50"/>
    <w:rsid w:val="00541CB8"/>
    <w:rsid w:val="0054355D"/>
    <w:rsid w:val="00543CFE"/>
    <w:rsid w:val="00544332"/>
    <w:rsid w:val="0054524E"/>
    <w:rsid w:val="005460DD"/>
    <w:rsid w:val="0054621E"/>
    <w:rsid w:val="00546C6B"/>
    <w:rsid w:val="00551C31"/>
    <w:rsid w:val="005541A7"/>
    <w:rsid w:val="005544D2"/>
    <w:rsid w:val="00554567"/>
    <w:rsid w:val="00554ACC"/>
    <w:rsid w:val="00555A67"/>
    <w:rsid w:val="00562AAD"/>
    <w:rsid w:val="00563669"/>
    <w:rsid w:val="0056732D"/>
    <w:rsid w:val="00573067"/>
    <w:rsid w:val="00575045"/>
    <w:rsid w:val="0057540D"/>
    <w:rsid w:val="00577C06"/>
    <w:rsid w:val="0058007A"/>
    <w:rsid w:val="005817F0"/>
    <w:rsid w:val="005856C4"/>
    <w:rsid w:val="005866B2"/>
    <w:rsid w:val="00586EC8"/>
    <w:rsid w:val="00587CC5"/>
    <w:rsid w:val="00590010"/>
    <w:rsid w:val="005915FE"/>
    <w:rsid w:val="00592024"/>
    <w:rsid w:val="0059391B"/>
    <w:rsid w:val="00593A5A"/>
    <w:rsid w:val="00594887"/>
    <w:rsid w:val="005957C2"/>
    <w:rsid w:val="00595DAA"/>
    <w:rsid w:val="00595F30"/>
    <w:rsid w:val="00597BB9"/>
    <w:rsid w:val="005A12B2"/>
    <w:rsid w:val="005A32C2"/>
    <w:rsid w:val="005A5BA7"/>
    <w:rsid w:val="005A64D5"/>
    <w:rsid w:val="005A782E"/>
    <w:rsid w:val="005B5E37"/>
    <w:rsid w:val="005B5F28"/>
    <w:rsid w:val="005B6F1E"/>
    <w:rsid w:val="005B7068"/>
    <w:rsid w:val="005B75D3"/>
    <w:rsid w:val="005C15BB"/>
    <w:rsid w:val="005C16D9"/>
    <w:rsid w:val="005C1A49"/>
    <w:rsid w:val="005C2918"/>
    <w:rsid w:val="005C3038"/>
    <w:rsid w:val="005C32BD"/>
    <w:rsid w:val="005C442B"/>
    <w:rsid w:val="005C5ED6"/>
    <w:rsid w:val="005C671C"/>
    <w:rsid w:val="005C6DEC"/>
    <w:rsid w:val="005D26E4"/>
    <w:rsid w:val="005D27D1"/>
    <w:rsid w:val="005D3349"/>
    <w:rsid w:val="005D40DE"/>
    <w:rsid w:val="005D6E32"/>
    <w:rsid w:val="005D71AF"/>
    <w:rsid w:val="005E25A3"/>
    <w:rsid w:val="005E3703"/>
    <w:rsid w:val="005E3ABC"/>
    <w:rsid w:val="005E40F9"/>
    <w:rsid w:val="005E4B06"/>
    <w:rsid w:val="005E5516"/>
    <w:rsid w:val="005E5B5B"/>
    <w:rsid w:val="005E68A3"/>
    <w:rsid w:val="005E6B4F"/>
    <w:rsid w:val="005E6D57"/>
    <w:rsid w:val="005E7810"/>
    <w:rsid w:val="005F0652"/>
    <w:rsid w:val="005F17C9"/>
    <w:rsid w:val="005F2F9F"/>
    <w:rsid w:val="005F3188"/>
    <w:rsid w:val="005F5568"/>
    <w:rsid w:val="005F60B1"/>
    <w:rsid w:val="005F77F9"/>
    <w:rsid w:val="005F7C5D"/>
    <w:rsid w:val="00601652"/>
    <w:rsid w:val="006016FC"/>
    <w:rsid w:val="00601CE6"/>
    <w:rsid w:val="00605131"/>
    <w:rsid w:val="006111A6"/>
    <w:rsid w:val="0061322F"/>
    <w:rsid w:val="006141D7"/>
    <w:rsid w:val="00614E16"/>
    <w:rsid w:val="00616A86"/>
    <w:rsid w:val="00616FE2"/>
    <w:rsid w:val="006208AC"/>
    <w:rsid w:val="00620BF5"/>
    <w:rsid w:val="00621886"/>
    <w:rsid w:val="0062246B"/>
    <w:rsid w:val="00622C82"/>
    <w:rsid w:val="0062403E"/>
    <w:rsid w:val="00624409"/>
    <w:rsid w:val="00626313"/>
    <w:rsid w:val="0062641A"/>
    <w:rsid w:val="00633122"/>
    <w:rsid w:val="006340DD"/>
    <w:rsid w:val="00634705"/>
    <w:rsid w:val="006358E4"/>
    <w:rsid w:val="00635B85"/>
    <w:rsid w:val="006375B0"/>
    <w:rsid w:val="006400AF"/>
    <w:rsid w:val="00641554"/>
    <w:rsid w:val="006417AF"/>
    <w:rsid w:val="00641B72"/>
    <w:rsid w:val="00641BBB"/>
    <w:rsid w:val="00642B88"/>
    <w:rsid w:val="006461A1"/>
    <w:rsid w:val="006533E0"/>
    <w:rsid w:val="00654062"/>
    <w:rsid w:val="00654A13"/>
    <w:rsid w:val="00654B7D"/>
    <w:rsid w:val="006555C3"/>
    <w:rsid w:val="00657145"/>
    <w:rsid w:val="00660629"/>
    <w:rsid w:val="00661A2F"/>
    <w:rsid w:val="00661D69"/>
    <w:rsid w:val="00661E59"/>
    <w:rsid w:val="006645D5"/>
    <w:rsid w:val="00665A04"/>
    <w:rsid w:val="0066712E"/>
    <w:rsid w:val="00670324"/>
    <w:rsid w:val="006704B9"/>
    <w:rsid w:val="00670F00"/>
    <w:rsid w:val="0067193E"/>
    <w:rsid w:val="00672B52"/>
    <w:rsid w:val="00673D16"/>
    <w:rsid w:val="00674531"/>
    <w:rsid w:val="00674B88"/>
    <w:rsid w:val="00675201"/>
    <w:rsid w:val="00677A14"/>
    <w:rsid w:val="00680A64"/>
    <w:rsid w:val="00683423"/>
    <w:rsid w:val="006838DE"/>
    <w:rsid w:val="006842EB"/>
    <w:rsid w:val="006854E5"/>
    <w:rsid w:val="006876AA"/>
    <w:rsid w:val="00690596"/>
    <w:rsid w:val="00690B01"/>
    <w:rsid w:val="006912BC"/>
    <w:rsid w:val="00692A82"/>
    <w:rsid w:val="006933BE"/>
    <w:rsid w:val="0069397E"/>
    <w:rsid w:val="006952DE"/>
    <w:rsid w:val="00697712"/>
    <w:rsid w:val="006A2E6A"/>
    <w:rsid w:val="006A42BA"/>
    <w:rsid w:val="006A45C5"/>
    <w:rsid w:val="006A6CF7"/>
    <w:rsid w:val="006A6FF6"/>
    <w:rsid w:val="006A7626"/>
    <w:rsid w:val="006A7F89"/>
    <w:rsid w:val="006B05A2"/>
    <w:rsid w:val="006B1CAA"/>
    <w:rsid w:val="006B220D"/>
    <w:rsid w:val="006B268A"/>
    <w:rsid w:val="006B7199"/>
    <w:rsid w:val="006B7845"/>
    <w:rsid w:val="006C223B"/>
    <w:rsid w:val="006C309A"/>
    <w:rsid w:val="006C34DF"/>
    <w:rsid w:val="006C434D"/>
    <w:rsid w:val="006C459F"/>
    <w:rsid w:val="006C630C"/>
    <w:rsid w:val="006C6B01"/>
    <w:rsid w:val="006C7F64"/>
    <w:rsid w:val="006D17D6"/>
    <w:rsid w:val="006D1DB9"/>
    <w:rsid w:val="006D1E8A"/>
    <w:rsid w:val="006D2320"/>
    <w:rsid w:val="006D2D99"/>
    <w:rsid w:val="006D2F9C"/>
    <w:rsid w:val="006D51C7"/>
    <w:rsid w:val="006D6832"/>
    <w:rsid w:val="006D7B6D"/>
    <w:rsid w:val="006E10E4"/>
    <w:rsid w:val="006E1671"/>
    <w:rsid w:val="006E49E4"/>
    <w:rsid w:val="006E4BDF"/>
    <w:rsid w:val="006E4FA8"/>
    <w:rsid w:val="006E5453"/>
    <w:rsid w:val="006E6464"/>
    <w:rsid w:val="006E6644"/>
    <w:rsid w:val="006F2B71"/>
    <w:rsid w:val="006F2D70"/>
    <w:rsid w:val="006F2EFC"/>
    <w:rsid w:val="006F4764"/>
    <w:rsid w:val="006F690C"/>
    <w:rsid w:val="006F7856"/>
    <w:rsid w:val="0070018D"/>
    <w:rsid w:val="00700AF4"/>
    <w:rsid w:val="00703BD4"/>
    <w:rsid w:val="00705256"/>
    <w:rsid w:val="007055CE"/>
    <w:rsid w:val="00705CCD"/>
    <w:rsid w:val="00710F12"/>
    <w:rsid w:val="00712504"/>
    <w:rsid w:val="0071279A"/>
    <w:rsid w:val="00712F2B"/>
    <w:rsid w:val="007137BD"/>
    <w:rsid w:val="007145A2"/>
    <w:rsid w:val="00714611"/>
    <w:rsid w:val="007149DD"/>
    <w:rsid w:val="00720529"/>
    <w:rsid w:val="00723376"/>
    <w:rsid w:val="00724092"/>
    <w:rsid w:val="00724C31"/>
    <w:rsid w:val="0072664D"/>
    <w:rsid w:val="00727C1D"/>
    <w:rsid w:val="00730A77"/>
    <w:rsid w:val="00730B50"/>
    <w:rsid w:val="00730E6A"/>
    <w:rsid w:val="0073422E"/>
    <w:rsid w:val="00734355"/>
    <w:rsid w:val="00735ADE"/>
    <w:rsid w:val="00737B52"/>
    <w:rsid w:val="00740682"/>
    <w:rsid w:val="00742E14"/>
    <w:rsid w:val="00743121"/>
    <w:rsid w:val="00743E84"/>
    <w:rsid w:val="0074636B"/>
    <w:rsid w:val="007470F9"/>
    <w:rsid w:val="00753335"/>
    <w:rsid w:val="00754434"/>
    <w:rsid w:val="007555ED"/>
    <w:rsid w:val="00761486"/>
    <w:rsid w:val="00761641"/>
    <w:rsid w:val="00761DD2"/>
    <w:rsid w:val="00763BA7"/>
    <w:rsid w:val="00763EA2"/>
    <w:rsid w:val="007654AF"/>
    <w:rsid w:val="00766AF3"/>
    <w:rsid w:val="007672C9"/>
    <w:rsid w:val="00767FCB"/>
    <w:rsid w:val="00772DA8"/>
    <w:rsid w:val="00773620"/>
    <w:rsid w:val="00774D5C"/>
    <w:rsid w:val="00776A96"/>
    <w:rsid w:val="00776ADF"/>
    <w:rsid w:val="0077763C"/>
    <w:rsid w:val="00777BA0"/>
    <w:rsid w:val="00780F5C"/>
    <w:rsid w:val="0078162F"/>
    <w:rsid w:val="00784768"/>
    <w:rsid w:val="00785A80"/>
    <w:rsid w:val="00785AFB"/>
    <w:rsid w:val="0078607A"/>
    <w:rsid w:val="00787941"/>
    <w:rsid w:val="00790092"/>
    <w:rsid w:val="007912B5"/>
    <w:rsid w:val="00792164"/>
    <w:rsid w:val="0079693D"/>
    <w:rsid w:val="007A295C"/>
    <w:rsid w:val="007A4B70"/>
    <w:rsid w:val="007A563F"/>
    <w:rsid w:val="007A6D61"/>
    <w:rsid w:val="007A7AA8"/>
    <w:rsid w:val="007B01B4"/>
    <w:rsid w:val="007B1408"/>
    <w:rsid w:val="007B243F"/>
    <w:rsid w:val="007B4B93"/>
    <w:rsid w:val="007B6008"/>
    <w:rsid w:val="007B6709"/>
    <w:rsid w:val="007C3C87"/>
    <w:rsid w:val="007C7AF6"/>
    <w:rsid w:val="007D04EF"/>
    <w:rsid w:val="007D0754"/>
    <w:rsid w:val="007D233D"/>
    <w:rsid w:val="007D3BBD"/>
    <w:rsid w:val="007D5DB3"/>
    <w:rsid w:val="007E00CA"/>
    <w:rsid w:val="007E30D3"/>
    <w:rsid w:val="007E3D36"/>
    <w:rsid w:val="007E4C05"/>
    <w:rsid w:val="007E50AA"/>
    <w:rsid w:val="007E6653"/>
    <w:rsid w:val="007E66D8"/>
    <w:rsid w:val="007E6A4F"/>
    <w:rsid w:val="007E74A9"/>
    <w:rsid w:val="007F0316"/>
    <w:rsid w:val="007F2CD7"/>
    <w:rsid w:val="007F55C4"/>
    <w:rsid w:val="007F652B"/>
    <w:rsid w:val="007F787C"/>
    <w:rsid w:val="007F7DBC"/>
    <w:rsid w:val="007F7ECC"/>
    <w:rsid w:val="007F7F8A"/>
    <w:rsid w:val="00800147"/>
    <w:rsid w:val="00801240"/>
    <w:rsid w:val="0081006A"/>
    <w:rsid w:val="0081030B"/>
    <w:rsid w:val="00811017"/>
    <w:rsid w:val="00812DDC"/>
    <w:rsid w:val="0081550C"/>
    <w:rsid w:val="0081566C"/>
    <w:rsid w:val="00815DC4"/>
    <w:rsid w:val="0081794B"/>
    <w:rsid w:val="008210BF"/>
    <w:rsid w:val="008215EC"/>
    <w:rsid w:val="00822EBA"/>
    <w:rsid w:val="00823147"/>
    <w:rsid w:val="00823385"/>
    <w:rsid w:val="008243AE"/>
    <w:rsid w:val="008249D7"/>
    <w:rsid w:val="00824FDC"/>
    <w:rsid w:val="00825A20"/>
    <w:rsid w:val="00826876"/>
    <w:rsid w:val="00826F95"/>
    <w:rsid w:val="00832CE4"/>
    <w:rsid w:val="00834760"/>
    <w:rsid w:val="00836E80"/>
    <w:rsid w:val="00836F8A"/>
    <w:rsid w:val="00840FFB"/>
    <w:rsid w:val="008423AF"/>
    <w:rsid w:val="00842E4F"/>
    <w:rsid w:val="00842F5A"/>
    <w:rsid w:val="00844FCE"/>
    <w:rsid w:val="008452B1"/>
    <w:rsid w:val="0084571B"/>
    <w:rsid w:val="0084695C"/>
    <w:rsid w:val="00846B88"/>
    <w:rsid w:val="00850D34"/>
    <w:rsid w:val="008534F5"/>
    <w:rsid w:val="00855899"/>
    <w:rsid w:val="00855AB1"/>
    <w:rsid w:val="008564F1"/>
    <w:rsid w:val="008578B2"/>
    <w:rsid w:val="008600B1"/>
    <w:rsid w:val="0086079D"/>
    <w:rsid w:val="00860892"/>
    <w:rsid w:val="00860BF5"/>
    <w:rsid w:val="00861ED4"/>
    <w:rsid w:val="00861F11"/>
    <w:rsid w:val="00862A44"/>
    <w:rsid w:val="00864BD4"/>
    <w:rsid w:val="00866312"/>
    <w:rsid w:val="0087022C"/>
    <w:rsid w:val="0087104A"/>
    <w:rsid w:val="00872832"/>
    <w:rsid w:val="00872BDE"/>
    <w:rsid w:val="008737FA"/>
    <w:rsid w:val="0087524F"/>
    <w:rsid w:val="00875981"/>
    <w:rsid w:val="00877501"/>
    <w:rsid w:val="00880827"/>
    <w:rsid w:val="00880A61"/>
    <w:rsid w:val="00880F2F"/>
    <w:rsid w:val="008821C1"/>
    <w:rsid w:val="00883727"/>
    <w:rsid w:val="00883F1A"/>
    <w:rsid w:val="0088614D"/>
    <w:rsid w:val="00887367"/>
    <w:rsid w:val="00890937"/>
    <w:rsid w:val="0089226D"/>
    <w:rsid w:val="0089452C"/>
    <w:rsid w:val="00895273"/>
    <w:rsid w:val="00895CB8"/>
    <w:rsid w:val="008961E8"/>
    <w:rsid w:val="0089783B"/>
    <w:rsid w:val="008A0B61"/>
    <w:rsid w:val="008A184E"/>
    <w:rsid w:val="008A30BC"/>
    <w:rsid w:val="008A5773"/>
    <w:rsid w:val="008A78D3"/>
    <w:rsid w:val="008B0E15"/>
    <w:rsid w:val="008B1731"/>
    <w:rsid w:val="008B311A"/>
    <w:rsid w:val="008B4382"/>
    <w:rsid w:val="008B53D6"/>
    <w:rsid w:val="008B7D5A"/>
    <w:rsid w:val="008C22F1"/>
    <w:rsid w:val="008C3357"/>
    <w:rsid w:val="008D07BE"/>
    <w:rsid w:val="008D1CA5"/>
    <w:rsid w:val="008D1DD6"/>
    <w:rsid w:val="008D6057"/>
    <w:rsid w:val="008D66DA"/>
    <w:rsid w:val="008D7B59"/>
    <w:rsid w:val="008E407F"/>
    <w:rsid w:val="008E665C"/>
    <w:rsid w:val="008F067B"/>
    <w:rsid w:val="008F10C7"/>
    <w:rsid w:val="008F22A4"/>
    <w:rsid w:val="008F2B33"/>
    <w:rsid w:val="008F2CC2"/>
    <w:rsid w:val="008F60A5"/>
    <w:rsid w:val="008F74BF"/>
    <w:rsid w:val="009005F0"/>
    <w:rsid w:val="00901212"/>
    <w:rsid w:val="00901AF8"/>
    <w:rsid w:val="00905E39"/>
    <w:rsid w:val="00906287"/>
    <w:rsid w:val="009066F3"/>
    <w:rsid w:val="00907FA5"/>
    <w:rsid w:val="0091299D"/>
    <w:rsid w:val="00915599"/>
    <w:rsid w:val="009161F1"/>
    <w:rsid w:val="00920BDD"/>
    <w:rsid w:val="009221BD"/>
    <w:rsid w:val="009231DF"/>
    <w:rsid w:val="0092342F"/>
    <w:rsid w:val="00923823"/>
    <w:rsid w:val="009238FE"/>
    <w:rsid w:val="0092579E"/>
    <w:rsid w:val="00927099"/>
    <w:rsid w:val="0092726B"/>
    <w:rsid w:val="009311A2"/>
    <w:rsid w:val="00931BF6"/>
    <w:rsid w:val="0093210E"/>
    <w:rsid w:val="00932457"/>
    <w:rsid w:val="0094147B"/>
    <w:rsid w:val="00942AEB"/>
    <w:rsid w:val="00942F1A"/>
    <w:rsid w:val="00944A3C"/>
    <w:rsid w:val="00944B4B"/>
    <w:rsid w:val="00945354"/>
    <w:rsid w:val="00946886"/>
    <w:rsid w:val="00946F62"/>
    <w:rsid w:val="0095052C"/>
    <w:rsid w:val="009522E2"/>
    <w:rsid w:val="00954371"/>
    <w:rsid w:val="00956E75"/>
    <w:rsid w:val="009608E3"/>
    <w:rsid w:val="0096186D"/>
    <w:rsid w:val="00962E34"/>
    <w:rsid w:val="00963008"/>
    <w:rsid w:val="00965637"/>
    <w:rsid w:val="0096565F"/>
    <w:rsid w:val="00966494"/>
    <w:rsid w:val="00966F59"/>
    <w:rsid w:val="00967182"/>
    <w:rsid w:val="00967360"/>
    <w:rsid w:val="00971322"/>
    <w:rsid w:val="00974BF9"/>
    <w:rsid w:val="009771BF"/>
    <w:rsid w:val="00980C57"/>
    <w:rsid w:val="00980EE3"/>
    <w:rsid w:val="009812E2"/>
    <w:rsid w:val="00982AEC"/>
    <w:rsid w:val="009838DF"/>
    <w:rsid w:val="0099138C"/>
    <w:rsid w:val="0099153A"/>
    <w:rsid w:val="009924E6"/>
    <w:rsid w:val="009943CF"/>
    <w:rsid w:val="009969F3"/>
    <w:rsid w:val="009974DB"/>
    <w:rsid w:val="009A07B5"/>
    <w:rsid w:val="009A0A94"/>
    <w:rsid w:val="009A18FE"/>
    <w:rsid w:val="009A20BF"/>
    <w:rsid w:val="009A541A"/>
    <w:rsid w:val="009B10BA"/>
    <w:rsid w:val="009B2B11"/>
    <w:rsid w:val="009B5576"/>
    <w:rsid w:val="009B6B65"/>
    <w:rsid w:val="009C1989"/>
    <w:rsid w:val="009C1D94"/>
    <w:rsid w:val="009C3954"/>
    <w:rsid w:val="009C41D0"/>
    <w:rsid w:val="009C5764"/>
    <w:rsid w:val="009C59A9"/>
    <w:rsid w:val="009C6099"/>
    <w:rsid w:val="009C61B5"/>
    <w:rsid w:val="009C659E"/>
    <w:rsid w:val="009D095A"/>
    <w:rsid w:val="009D1E7C"/>
    <w:rsid w:val="009D1EBE"/>
    <w:rsid w:val="009D2233"/>
    <w:rsid w:val="009D280B"/>
    <w:rsid w:val="009D2A7C"/>
    <w:rsid w:val="009D3659"/>
    <w:rsid w:val="009D74EB"/>
    <w:rsid w:val="009E28CE"/>
    <w:rsid w:val="009E5188"/>
    <w:rsid w:val="009E51AC"/>
    <w:rsid w:val="009E597B"/>
    <w:rsid w:val="009F03C1"/>
    <w:rsid w:val="009F2B6C"/>
    <w:rsid w:val="009F2FF0"/>
    <w:rsid w:val="009F3415"/>
    <w:rsid w:val="009F38C7"/>
    <w:rsid w:val="009F391A"/>
    <w:rsid w:val="009F57BA"/>
    <w:rsid w:val="009F5963"/>
    <w:rsid w:val="009F5FB6"/>
    <w:rsid w:val="009F79E2"/>
    <w:rsid w:val="00A012DB"/>
    <w:rsid w:val="00A015E4"/>
    <w:rsid w:val="00A01C87"/>
    <w:rsid w:val="00A01E22"/>
    <w:rsid w:val="00A02735"/>
    <w:rsid w:val="00A0311B"/>
    <w:rsid w:val="00A03F84"/>
    <w:rsid w:val="00A0731A"/>
    <w:rsid w:val="00A073A0"/>
    <w:rsid w:val="00A07467"/>
    <w:rsid w:val="00A11F87"/>
    <w:rsid w:val="00A13E4D"/>
    <w:rsid w:val="00A152F6"/>
    <w:rsid w:val="00A17119"/>
    <w:rsid w:val="00A1794A"/>
    <w:rsid w:val="00A21FFD"/>
    <w:rsid w:val="00A23792"/>
    <w:rsid w:val="00A26BAC"/>
    <w:rsid w:val="00A276E7"/>
    <w:rsid w:val="00A30053"/>
    <w:rsid w:val="00A30F81"/>
    <w:rsid w:val="00A31FA9"/>
    <w:rsid w:val="00A333CA"/>
    <w:rsid w:val="00A33BEE"/>
    <w:rsid w:val="00A35A61"/>
    <w:rsid w:val="00A3601D"/>
    <w:rsid w:val="00A36ACB"/>
    <w:rsid w:val="00A36B0C"/>
    <w:rsid w:val="00A36F97"/>
    <w:rsid w:val="00A40486"/>
    <w:rsid w:val="00A404F5"/>
    <w:rsid w:val="00A41199"/>
    <w:rsid w:val="00A43282"/>
    <w:rsid w:val="00A437C2"/>
    <w:rsid w:val="00A4399F"/>
    <w:rsid w:val="00A4680D"/>
    <w:rsid w:val="00A51095"/>
    <w:rsid w:val="00A52A5B"/>
    <w:rsid w:val="00A53AC2"/>
    <w:rsid w:val="00A55637"/>
    <w:rsid w:val="00A55B86"/>
    <w:rsid w:val="00A61F00"/>
    <w:rsid w:val="00A634AB"/>
    <w:rsid w:val="00A639E2"/>
    <w:rsid w:val="00A65A8C"/>
    <w:rsid w:val="00A700B5"/>
    <w:rsid w:val="00A70430"/>
    <w:rsid w:val="00A71135"/>
    <w:rsid w:val="00A742BC"/>
    <w:rsid w:val="00A7461D"/>
    <w:rsid w:val="00A75DAD"/>
    <w:rsid w:val="00A764CD"/>
    <w:rsid w:val="00A777F4"/>
    <w:rsid w:val="00A81408"/>
    <w:rsid w:val="00A827A4"/>
    <w:rsid w:val="00A84E7E"/>
    <w:rsid w:val="00A856E4"/>
    <w:rsid w:val="00A86D12"/>
    <w:rsid w:val="00A91452"/>
    <w:rsid w:val="00A91C4D"/>
    <w:rsid w:val="00A927C2"/>
    <w:rsid w:val="00A927FC"/>
    <w:rsid w:val="00A92A45"/>
    <w:rsid w:val="00A957F2"/>
    <w:rsid w:val="00A96565"/>
    <w:rsid w:val="00AA0223"/>
    <w:rsid w:val="00AA0B7B"/>
    <w:rsid w:val="00AA1AA3"/>
    <w:rsid w:val="00AA2D01"/>
    <w:rsid w:val="00AA4B52"/>
    <w:rsid w:val="00AA4F20"/>
    <w:rsid w:val="00AA523C"/>
    <w:rsid w:val="00AA5C2E"/>
    <w:rsid w:val="00AA720F"/>
    <w:rsid w:val="00AA72F3"/>
    <w:rsid w:val="00AA7C62"/>
    <w:rsid w:val="00AB1711"/>
    <w:rsid w:val="00AB20A1"/>
    <w:rsid w:val="00AC370A"/>
    <w:rsid w:val="00AC3ED5"/>
    <w:rsid w:val="00AC3F74"/>
    <w:rsid w:val="00AC5FC9"/>
    <w:rsid w:val="00AC7173"/>
    <w:rsid w:val="00AC7318"/>
    <w:rsid w:val="00AD1B28"/>
    <w:rsid w:val="00AD1D22"/>
    <w:rsid w:val="00AD3CA9"/>
    <w:rsid w:val="00AD5C09"/>
    <w:rsid w:val="00AE17C9"/>
    <w:rsid w:val="00AE2DAA"/>
    <w:rsid w:val="00AE2DE0"/>
    <w:rsid w:val="00AE5048"/>
    <w:rsid w:val="00AE5075"/>
    <w:rsid w:val="00AE63EF"/>
    <w:rsid w:val="00AE6DB2"/>
    <w:rsid w:val="00AF1BE1"/>
    <w:rsid w:val="00AF2479"/>
    <w:rsid w:val="00AF30BA"/>
    <w:rsid w:val="00AF78C3"/>
    <w:rsid w:val="00B000AE"/>
    <w:rsid w:val="00B00908"/>
    <w:rsid w:val="00B0152F"/>
    <w:rsid w:val="00B01705"/>
    <w:rsid w:val="00B02FB0"/>
    <w:rsid w:val="00B05741"/>
    <w:rsid w:val="00B05DC6"/>
    <w:rsid w:val="00B115AB"/>
    <w:rsid w:val="00B121FB"/>
    <w:rsid w:val="00B13F9A"/>
    <w:rsid w:val="00B150DC"/>
    <w:rsid w:val="00B15215"/>
    <w:rsid w:val="00B15DB7"/>
    <w:rsid w:val="00B16ADF"/>
    <w:rsid w:val="00B17336"/>
    <w:rsid w:val="00B1739A"/>
    <w:rsid w:val="00B17633"/>
    <w:rsid w:val="00B17ADC"/>
    <w:rsid w:val="00B20938"/>
    <w:rsid w:val="00B20EBD"/>
    <w:rsid w:val="00B21C7E"/>
    <w:rsid w:val="00B2212F"/>
    <w:rsid w:val="00B229C0"/>
    <w:rsid w:val="00B22DD7"/>
    <w:rsid w:val="00B23F7B"/>
    <w:rsid w:val="00B23FAF"/>
    <w:rsid w:val="00B24170"/>
    <w:rsid w:val="00B25FD0"/>
    <w:rsid w:val="00B27D9C"/>
    <w:rsid w:val="00B3116B"/>
    <w:rsid w:val="00B31DD3"/>
    <w:rsid w:val="00B324AB"/>
    <w:rsid w:val="00B35340"/>
    <w:rsid w:val="00B36A9F"/>
    <w:rsid w:val="00B41835"/>
    <w:rsid w:val="00B42A29"/>
    <w:rsid w:val="00B44A06"/>
    <w:rsid w:val="00B46039"/>
    <w:rsid w:val="00B4640C"/>
    <w:rsid w:val="00B464DC"/>
    <w:rsid w:val="00B47200"/>
    <w:rsid w:val="00B47B5C"/>
    <w:rsid w:val="00B47ED4"/>
    <w:rsid w:val="00B50ECC"/>
    <w:rsid w:val="00B510EE"/>
    <w:rsid w:val="00B51758"/>
    <w:rsid w:val="00B51E2F"/>
    <w:rsid w:val="00B53282"/>
    <w:rsid w:val="00B53847"/>
    <w:rsid w:val="00B53F6B"/>
    <w:rsid w:val="00B54787"/>
    <w:rsid w:val="00B573E3"/>
    <w:rsid w:val="00B57C7C"/>
    <w:rsid w:val="00B60DBF"/>
    <w:rsid w:val="00B63733"/>
    <w:rsid w:val="00B6730E"/>
    <w:rsid w:val="00B67ED4"/>
    <w:rsid w:val="00B6874E"/>
    <w:rsid w:val="00B6AF8D"/>
    <w:rsid w:val="00B715C2"/>
    <w:rsid w:val="00B716F9"/>
    <w:rsid w:val="00B71764"/>
    <w:rsid w:val="00B71B54"/>
    <w:rsid w:val="00B7219E"/>
    <w:rsid w:val="00B74BD0"/>
    <w:rsid w:val="00B753B3"/>
    <w:rsid w:val="00B757C9"/>
    <w:rsid w:val="00B7658D"/>
    <w:rsid w:val="00B76CC8"/>
    <w:rsid w:val="00B77001"/>
    <w:rsid w:val="00B84143"/>
    <w:rsid w:val="00B84383"/>
    <w:rsid w:val="00B84526"/>
    <w:rsid w:val="00B84873"/>
    <w:rsid w:val="00B859E5"/>
    <w:rsid w:val="00B86FA8"/>
    <w:rsid w:val="00B878A5"/>
    <w:rsid w:val="00B9159F"/>
    <w:rsid w:val="00B939EA"/>
    <w:rsid w:val="00B97743"/>
    <w:rsid w:val="00BA1BBE"/>
    <w:rsid w:val="00BA4273"/>
    <w:rsid w:val="00BA4DA9"/>
    <w:rsid w:val="00BB0E63"/>
    <w:rsid w:val="00BB1006"/>
    <w:rsid w:val="00BB1B3B"/>
    <w:rsid w:val="00BB3972"/>
    <w:rsid w:val="00BB4FDB"/>
    <w:rsid w:val="00BB5CD2"/>
    <w:rsid w:val="00BC3023"/>
    <w:rsid w:val="00BC6850"/>
    <w:rsid w:val="00BC7B66"/>
    <w:rsid w:val="00BD0E8D"/>
    <w:rsid w:val="00BD1ED1"/>
    <w:rsid w:val="00BD3D6B"/>
    <w:rsid w:val="00BE1077"/>
    <w:rsid w:val="00BE3C50"/>
    <w:rsid w:val="00BE4FDB"/>
    <w:rsid w:val="00BE7BB1"/>
    <w:rsid w:val="00BF0E28"/>
    <w:rsid w:val="00BF245C"/>
    <w:rsid w:val="00BF331F"/>
    <w:rsid w:val="00BF3581"/>
    <w:rsid w:val="00BF4D0B"/>
    <w:rsid w:val="00BF53B7"/>
    <w:rsid w:val="00BF5712"/>
    <w:rsid w:val="00BF59DA"/>
    <w:rsid w:val="00C011F7"/>
    <w:rsid w:val="00C01565"/>
    <w:rsid w:val="00C037DF"/>
    <w:rsid w:val="00C050EA"/>
    <w:rsid w:val="00C060FA"/>
    <w:rsid w:val="00C0670A"/>
    <w:rsid w:val="00C07853"/>
    <w:rsid w:val="00C10B78"/>
    <w:rsid w:val="00C1129D"/>
    <w:rsid w:val="00C1179A"/>
    <w:rsid w:val="00C1409C"/>
    <w:rsid w:val="00C17242"/>
    <w:rsid w:val="00C17D02"/>
    <w:rsid w:val="00C20881"/>
    <w:rsid w:val="00C21018"/>
    <w:rsid w:val="00C21987"/>
    <w:rsid w:val="00C24C53"/>
    <w:rsid w:val="00C2513C"/>
    <w:rsid w:val="00C253CB"/>
    <w:rsid w:val="00C267C0"/>
    <w:rsid w:val="00C30814"/>
    <w:rsid w:val="00C30973"/>
    <w:rsid w:val="00C3126A"/>
    <w:rsid w:val="00C32D99"/>
    <w:rsid w:val="00C33CF8"/>
    <w:rsid w:val="00C345A1"/>
    <w:rsid w:val="00C35650"/>
    <w:rsid w:val="00C3667E"/>
    <w:rsid w:val="00C4013E"/>
    <w:rsid w:val="00C41CF9"/>
    <w:rsid w:val="00C42B01"/>
    <w:rsid w:val="00C43D20"/>
    <w:rsid w:val="00C441E3"/>
    <w:rsid w:val="00C44F64"/>
    <w:rsid w:val="00C45D7A"/>
    <w:rsid w:val="00C46F1F"/>
    <w:rsid w:val="00C4759E"/>
    <w:rsid w:val="00C51879"/>
    <w:rsid w:val="00C51C4E"/>
    <w:rsid w:val="00C5288C"/>
    <w:rsid w:val="00C5490B"/>
    <w:rsid w:val="00C5568C"/>
    <w:rsid w:val="00C559C9"/>
    <w:rsid w:val="00C56BA7"/>
    <w:rsid w:val="00C56F05"/>
    <w:rsid w:val="00C6189D"/>
    <w:rsid w:val="00C61C82"/>
    <w:rsid w:val="00C62439"/>
    <w:rsid w:val="00C634B0"/>
    <w:rsid w:val="00C63715"/>
    <w:rsid w:val="00C63DAD"/>
    <w:rsid w:val="00C6677B"/>
    <w:rsid w:val="00C66D98"/>
    <w:rsid w:val="00C70775"/>
    <w:rsid w:val="00C70ED1"/>
    <w:rsid w:val="00C71410"/>
    <w:rsid w:val="00C719B2"/>
    <w:rsid w:val="00C72397"/>
    <w:rsid w:val="00C72453"/>
    <w:rsid w:val="00C734F1"/>
    <w:rsid w:val="00C75133"/>
    <w:rsid w:val="00C75317"/>
    <w:rsid w:val="00C76D7F"/>
    <w:rsid w:val="00C7702B"/>
    <w:rsid w:val="00C80712"/>
    <w:rsid w:val="00C80937"/>
    <w:rsid w:val="00C832F3"/>
    <w:rsid w:val="00C83CD7"/>
    <w:rsid w:val="00C83EEE"/>
    <w:rsid w:val="00C8427B"/>
    <w:rsid w:val="00C87A83"/>
    <w:rsid w:val="00C87DB4"/>
    <w:rsid w:val="00C95186"/>
    <w:rsid w:val="00C95EF4"/>
    <w:rsid w:val="00CA19C1"/>
    <w:rsid w:val="00CA3357"/>
    <w:rsid w:val="00CA6117"/>
    <w:rsid w:val="00CA7D27"/>
    <w:rsid w:val="00CB0A04"/>
    <w:rsid w:val="00CB0B99"/>
    <w:rsid w:val="00CB1D0F"/>
    <w:rsid w:val="00CB5171"/>
    <w:rsid w:val="00CB553E"/>
    <w:rsid w:val="00CB7D83"/>
    <w:rsid w:val="00CB7EB6"/>
    <w:rsid w:val="00CC50A8"/>
    <w:rsid w:val="00CC5748"/>
    <w:rsid w:val="00CC5A66"/>
    <w:rsid w:val="00CD1745"/>
    <w:rsid w:val="00CD1791"/>
    <w:rsid w:val="00CD1D97"/>
    <w:rsid w:val="00CD3CF9"/>
    <w:rsid w:val="00CD460F"/>
    <w:rsid w:val="00CD49A8"/>
    <w:rsid w:val="00CD549C"/>
    <w:rsid w:val="00CD5F60"/>
    <w:rsid w:val="00CD63C1"/>
    <w:rsid w:val="00CD6C22"/>
    <w:rsid w:val="00CD7475"/>
    <w:rsid w:val="00CD7A9D"/>
    <w:rsid w:val="00CE0F16"/>
    <w:rsid w:val="00CE3167"/>
    <w:rsid w:val="00CE3C54"/>
    <w:rsid w:val="00CE5046"/>
    <w:rsid w:val="00CE6F16"/>
    <w:rsid w:val="00CF0036"/>
    <w:rsid w:val="00CF051D"/>
    <w:rsid w:val="00CF08AC"/>
    <w:rsid w:val="00CF15C4"/>
    <w:rsid w:val="00CF1687"/>
    <w:rsid w:val="00CF6A17"/>
    <w:rsid w:val="00CF78E8"/>
    <w:rsid w:val="00D01C86"/>
    <w:rsid w:val="00D05794"/>
    <w:rsid w:val="00D067A6"/>
    <w:rsid w:val="00D102F6"/>
    <w:rsid w:val="00D10C18"/>
    <w:rsid w:val="00D124FE"/>
    <w:rsid w:val="00D12ACB"/>
    <w:rsid w:val="00D12B06"/>
    <w:rsid w:val="00D12B3B"/>
    <w:rsid w:val="00D154D9"/>
    <w:rsid w:val="00D16B48"/>
    <w:rsid w:val="00D219E7"/>
    <w:rsid w:val="00D21DCE"/>
    <w:rsid w:val="00D23D71"/>
    <w:rsid w:val="00D251F4"/>
    <w:rsid w:val="00D26428"/>
    <w:rsid w:val="00D26CAE"/>
    <w:rsid w:val="00D303B3"/>
    <w:rsid w:val="00D306C9"/>
    <w:rsid w:val="00D30BC8"/>
    <w:rsid w:val="00D4483C"/>
    <w:rsid w:val="00D45D5E"/>
    <w:rsid w:val="00D46246"/>
    <w:rsid w:val="00D47F57"/>
    <w:rsid w:val="00D500F3"/>
    <w:rsid w:val="00D50C7A"/>
    <w:rsid w:val="00D5183E"/>
    <w:rsid w:val="00D528EB"/>
    <w:rsid w:val="00D53EE5"/>
    <w:rsid w:val="00D54406"/>
    <w:rsid w:val="00D572D6"/>
    <w:rsid w:val="00D5749D"/>
    <w:rsid w:val="00D61166"/>
    <w:rsid w:val="00D62658"/>
    <w:rsid w:val="00D63BBB"/>
    <w:rsid w:val="00D647B7"/>
    <w:rsid w:val="00D65A2A"/>
    <w:rsid w:val="00D66BE7"/>
    <w:rsid w:val="00D66C9F"/>
    <w:rsid w:val="00D67A2B"/>
    <w:rsid w:val="00D740B8"/>
    <w:rsid w:val="00D745FA"/>
    <w:rsid w:val="00D753F8"/>
    <w:rsid w:val="00D75BCD"/>
    <w:rsid w:val="00D775B2"/>
    <w:rsid w:val="00D81EE0"/>
    <w:rsid w:val="00D81F28"/>
    <w:rsid w:val="00D826F4"/>
    <w:rsid w:val="00D85628"/>
    <w:rsid w:val="00D8691A"/>
    <w:rsid w:val="00D87092"/>
    <w:rsid w:val="00D911D1"/>
    <w:rsid w:val="00D93483"/>
    <w:rsid w:val="00D95C78"/>
    <w:rsid w:val="00D95CBA"/>
    <w:rsid w:val="00D97487"/>
    <w:rsid w:val="00D97842"/>
    <w:rsid w:val="00DA0A46"/>
    <w:rsid w:val="00DA171E"/>
    <w:rsid w:val="00DA1EC4"/>
    <w:rsid w:val="00DA4DE7"/>
    <w:rsid w:val="00DA6079"/>
    <w:rsid w:val="00DA64E5"/>
    <w:rsid w:val="00DA7C79"/>
    <w:rsid w:val="00DA7FBD"/>
    <w:rsid w:val="00DB0DBC"/>
    <w:rsid w:val="00DB2493"/>
    <w:rsid w:val="00DB28B2"/>
    <w:rsid w:val="00DB29B5"/>
    <w:rsid w:val="00DB2C3F"/>
    <w:rsid w:val="00DB5144"/>
    <w:rsid w:val="00DB5A27"/>
    <w:rsid w:val="00DB66B4"/>
    <w:rsid w:val="00DC08C8"/>
    <w:rsid w:val="00DC0AF0"/>
    <w:rsid w:val="00DC15F4"/>
    <w:rsid w:val="00DC25BF"/>
    <w:rsid w:val="00DC3D42"/>
    <w:rsid w:val="00DC5057"/>
    <w:rsid w:val="00DC6954"/>
    <w:rsid w:val="00DD0AF9"/>
    <w:rsid w:val="00DD33C7"/>
    <w:rsid w:val="00DD4645"/>
    <w:rsid w:val="00DD4C16"/>
    <w:rsid w:val="00DD572B"/>
    <w:rsid w:val="00DD66AE"/>
    <w:rsid w:val="00DE0151"/>
    <w:rsid w:val="00DE034A"/>
    <w:rsid w:val="00DE2231"/>
    <w:rsid w:val="00DE2B17"/>
    <w:rsid w:val="00DE36EA"/>
    <w:rsid w:val="00DE38B2"/>
    <w:rsid w:val="00DE457D"/>
    <w:rsid w:val="00DE5F10"/>
    <w:rsid w:val="00DE605C"/>
    <w:rsid w:val="00DE717C"/>
    <w:rsid w:val="00DF0399"/>
    <w:rsid w:val="00DF1905"/>
    <w:rsid w:val="00DF2E9C"/>
    <w:rsid w:val="00DF45E0"/>
    <w:rsid w:val="00DF621B"/>
    <w:rsid w:val="00DF7157"/>
    <w:rsid w:val="00DF7EFA"/>
    <w:rsid w:val="00E003CE"/>
    <w:rsid w:val="00E00436"/>
    <w:rsid w:val="00E005CA"/>
    <w:rsid w:val="00E017B5"/>
    <w:rsid w:val="00E0240E"/>
    <w:rsid w:val="00E02624"/>
    <w:rsid w:val="00E02DB1"/>
    <w:rsid w:val="00E0443D"/>
    <w:rsid w:val="00E0494B"/>
    <w:rsid w:val="00E056BA"/>
    <w:rsid w:val="00E06645"/>
    <w:rsid w:val="00E10B58"/>
    <w:rsid w:val="00E13476"/>
    <w:rsid w:val="00E135D4"/>
    <w:rsid w:val="00E163D9"/>
    <w:rsid w:val="00E17CFB"/>
    <w:rsid w:val="00E21310"/>
    <w:rsid w:val="00E21958"/>
    <w:rsid w:val="00E222CE"/>
    <w:rsid w:val="00E230A4"/>
    <w:rsid w:val="00E25248"/>
    <w:rsid w:val="00E26592"/>
    <w:rsid w:val="00E2673A"/>
    <w:rsid w:val="00E27152"/>
    <w:rsid w:val="00E272DB"/>
    <w:rsid w:val="00E27CF6"/>
    <w:rsid w:val="00E30689"/>
    <w:rsid w:val="00E32D8B"/>
    <w:rsid w:val="00E32FF1"/>
    <w:rsid w:val="00E33E5A"/>
    <w:rsid w:val="00E34512"/>
    <w:rsid w:val="00E36927"/>
    <w:rsid w:val="00E36E77"/>
    <w:rsid w:val="00E3766A"/>
    <w:rsid w:val="00E40547"/>
    <w:rsid w:val="00E40BA5"/>
    <w:rsid w:val="00E41E3C"/>
    <w:rsid w:val="00E42056"/>
    <w:rsid w:val="00E44318"/>
    <w:rsid w:val="00E4470E"/>
    <w:rsid w:val="00E44BF4"/>
    <w:rsid w:val="00E45FDB"/>
    <w:rsid w:val="00E46F2C"/>
    <w:rsid w:val="00E50F4A"/>
    <w:rsid w:val="00E51293"/>
    <w:rsid w:val="00E53353"/>
    <w:rsid w:val="00E53F51"/>
    <w:rsid w:val="00E557C4"/>
    <w:rsid w:val="00E56AB0"/>
    <w:rsid w:val="00E572DD"/>
    <w:rsid w:val="00E606E6"/>
    <w:rsid w:val="00E6288F"/>
    <w:rsid w:val="00E63D3A"/>
    <w:rsid w:val="00E6406C"/>
    <w:rsid w:val="00E6430D"/>
    <w:rsid w:val="00E66A7F"/>
    <w:rsid w:val="00E67128"/>
    <w:rsid w:val="00E72CB7"/>
    <w:rsid w:val="00E731CF"/>
    <w:rsid w:val="00E73586"/>
    <w:rsid w:val="00E736C7"/>
    <w:rsid w:val="00E74685"/>
    <w:rsid w:val="00E7519A"/>
    <w:rsid w:val="00E75D2E"/>
    <w:rsid w:val="00E761E7"/>
    <w:rsid w:val="00E76D98"/>
    <w:rsid w:val="00E80E40"/>
    <w:rsid w:val="00E8102D"/>
    <w:rsid w:val="00E8270B"/>
    <w:rsid w:val="00E83375"/>
    <w:rsid w:val="00E83A30"/>
    <w:rsid w:val="00E83CE4"/>
    <w:rsid w:val="00E85591"/>
    <w:rsid w:val="00E85AB7"/>
    <w:rsid w:val="00E902DB"/>
    <w:rsid w:val="00E90345"/>
    <w:rsid w:val="00E90FBF"/>
    <w:rsid w:val="00E91C9A"/>
    <w:rsid w:val="00E92AC6"/>
    <w:rsid w:val="00E94018"/>
    <w:rsid w:val="00E96492"/>
    <w:rsid w:val="00E97DE1"/>
    <w:rsid w:val="00EA0111"/>
    <w:rsid w:val="00EA1DAB"/>
    <w:rsid w:val="00EA41DB"/>
    <w:rsid w:val="00EA4AC5"/>
    <w:rsid w:val="00EA547F"/>
    <w:rsid w:val="00EA60CE"/>
    <w:rsid w:val="00EA6F81"/>
    <w:rsid w:val="00EA70CF"/>
    <w:rsid w:val="00EB1A4F"/>
    <w:rsid w:val="00EB2A4F"/>
    <w:rsid w:val="00EB56D0"/>
    <w:rsid w:val="00EB67B5"/>
    <w:rsid w:val="00EB6894"/>
    <w:rsid w:val="00EB6B9A"/>
    <w:rsid w:val="00EB7CAD"/>
    <w:rsid w:val="00EC1534"/>
    <w:rsid w:val="00EC1E7F"/>
    <w:rsid w:val="00EC20F8"/>
    <w:rsid w:val="00EC33B0"/>
    <w:rsid w:val="00EC3D1D"/>
    <w:rsid w:val="00EC3EA8"/>
    <w:rsid w:val="00EC4040"/>
    <w:rsid w:val="00EC41D3"/>
    <w:rsid w:val="00EC4313"/>
    <w:rsid w:val="00EC43FE"/>
    <w:rsid w:val="00EC5135"/>
    <w:rsid w:val="00EC7737"/>
    <w:rsid w:val="00ED062B"/>
    <w:rsid w:val="00ED0FA7"/>
    <w:rsid w:val="00ED11E7"/>
    <w:rsid w:val="00ED164D"/>
    <w:rsid w:val="00ED1D00"/>
    <w:rsid w:val="00ED2854"/>
    <w:rsid w:val="00ED3B21"/>
    <w:rsid w:val="00ED4FC4"/>
    <w:rsid w:val="00EE37EB"/>
    <w:rsid w:val="00EE42DE"/>
    <w:rsid w:val="00EE5E4D"/>
    <w:rsid w:val="00EE71A1"/>
    <w:rsid w:val="00EE7ADB"/>
    <w:rsid w:val="00EF202C"/>
    <w:rsid w:val="00EF364F"/>
    <w:rsid w:val="00EF40E8"/>
    <w:rsid w:val="00EF502B"/>
    <w:rsid w:val="00EF7094"/>
    <w:rsid w:val="00EF7BDA"/>
    <w:rsid w:val="00EF7EF0"/>
    <w:rsid w:val="00F0124B"/>
    <w:rsid w:val="00F01C12"/>
    <w:rsid w:val="00F0248A"/>
    <w:rsid w:val="00F0676B"/>
    <w:rsid w:val="00F10AA2"/>
    <w:rsid w:val="00F13BCD"/>
    <w:rsid w:val="00F14B1E"/>
    <w:rsid w:val="00F15A7A"/>
    <w:rsid w:val="00F15D2D"/>
    <w:rsid w:val="00F16F63"/>
    <w:rsid w:val="00F17C55"/>
    <w:rsid w:val="00F20ACC"/>
    <w:rsid w:val="00F2428A"/>
    <w:rsid w:val="00F25BB6"/>
    <w:rsid w:val="00F27F1A"/>
    <w:rsid w:val="00F3281C"/>
    <w:rsid w:val="00F3507D"/>
    <w:rsid w:val="00F35785"/>
    <w:rsid w:val="00F400DE"/>
    <w:rsid w:val="00F419EF"/>
    <w:rsid w:val="00F41F06"/>
    <w:rsid w:val="00F4238C"/>
    <w:rsid w:val="00F43252"/>
    <w:rsid w:val="00F43675"/>
    <w:rsid w:val="00F43CCE"/>
    <w:rsid w:val="00F44445"/>
    <w:rsid w:val="00F50D0C"/>
    <w:rsid w:val="00F52674"/>
    <w:rsid w:val="00F531F7"/>
    <w:rsid w:val="00F54FB4"/>
    <w:rsid w:val="00F572D2"/>
    <w:rsid w:val="00F57622"/>
    <w:rsid w:val="00F62B69"/>
    <w:rsid w:val="00F63A7D"/>
    <w:rsid w:val="00F64DE1"/>
    <w:rsid w:val="00F64E13"/>
    <w:rsid w:val="00F65B38"/>
    <w:rsid w:val="00F65E47"/>
    <w:rsid w:val="00F666E6"/>
    <w:rsid w:val="00F670F5"/>
    <w:rsid w:val="00F676C7"/>
    <w:rsid w:val="00F70757"/>
    <w:rsid w:val="00F70F4C"/>
    <w:rsid w:val="00F71355"/>
    <w:rsid w:val="00F73599"/>
    <w:rsid w:val="00F80E4A"/>
    <w:rsid w:val="00F818FE"/>
    <w:rsid w:val="00F82827"/>
    <w:rsid w:val="00F84650"/>
    <w:rsid w:val="00F847AC"/>
    <w:rsid w:val="00F8584D"/>
    <w:rsid w:val="00F861DF"/>
    <w:rsid w:val="00F91294"/>
    <w:rsid w:val="00F914B9"/>
    <w:rsid w:val="00F924FD"/>
    <w:rsid w:val="00F940E5"/>
    <w:rsid w:val="00F96B32"/>
    <w:rsid w:val="00F9743E"/>
    <w:rsid w:val="00F97AA2"/>
    <w:rsid w:val="00FA0302"/>
    <w:rsid w:val="00FA2DCE"/>
    <w:rsid w:val="00FA4CCE"/>
    <w:rsid w:val="00FA704E"/>
    <w:rsid w:val="00FA713F"/>
    <w:rsid w:val="00FA7845"/>
    <w:rsid w:val="00FB062E"/>
    <w:rsid w:val="00FB1349"/>
    <w:rsid w:val="00FB35E1"/>
    <w:rsid w:val="00FB3DEE"/>
    <w:rsid w:val="00FB45FE"/>
    <w:rsid w:val="00FB55B3"/>
    <w:rsid w:val="00FB7C9D"/>
    <w:rsid w:val="00FC268A"/>
    <w:rsid w:val="00FC35E1"/>
    <w:rsid w:val="00FC3BA1"/>
    <w:rsid w:val="00FC6F45"/>
    <w:rsid w:val="00FD280C"/>
    <w:rsid w:val="00FD369D"/>
    <w:rsid w:val="00FD3F74"/>
    <w:rsid w:val="00FD4BDC"/>
    <w:rsid w:val="00FD506E"/>
    <w:rsid w:val="00FD575C"/>
    <w:rsid w:val="00FD5A20"/>
    <w:rsid w:val="00FD5E57"/>
    <w:rsid w:val="00FD65BE"/>
    <w:rsid w:val="00FD7F1C"/>
    <w:rsid w:val="00FE02CD"/>
    <w:rsid w:val="00FE055E"/>
    <w:rsid w:val="00FE05AE"/>
    <w:rsid w:val="00FE05EC"/>
    <w:rsid w:val="00FE1DC4"/>
    <w:rsid w:val="00FE4E48"/>
    <w:rsid w:val="00FE54CD"/>
    <w:rsid w:val="00FE5BEA"/>
    <w:rsid w:val="00FE79F7"/>
    <w:rsid w:val="00FF362D"/>
    <w:rsid w:val="00FF4C17"/>
    <w:rsid w:val="00FF4D62"/>
    <w:rsid w:val="00FF4E9D"/>
    <w:rsid w:val="00FF5CCC"/>
    <w:rsid w:val="00FF7726"/>
    <w:rsid w:val="00FF7A5F"/>
    <w:rsid w:val="01041C42"/>
    <w:rsid w:val="0110A3FB"/>
    <w:rsid w:val="0112C1FA"/>
    <w:rsid w:val="01232CC5"/>
    <w:rsid w:val="013442F5"/>
    <w:rsid w:val="0136202C"/>
    <w:rsid w:val="014B7910"/>
    <w:rsid w:val="01849E7A"/>
    <w:rsid w:val="01F86408"/>
    <w:rsid w:val="0212AE17"/>
    <w:rsid w:val="0212E112"/>
    <w:rsid w:val="021E6ABF"/>
    <w:rsid w:val="02286716"/>
    <w:rsid w:val="02329BEE"/>
    <w:rsid w:val="02A37B40"/>
    <w:rsid w:val="02AA1AC0"/>
    <w:rsid w:val="02AEA827"/>
    <w:rsid w:val="02B6E04E"/>
    <w:rsid w:val="02B95AE3"/>
    <w:rsid w:val="02CA9606"/>
    <w:rsid w:val="031B51F2"/>
    <w:rsid w:val="032D50CF"/>
    <w:rsid w:val="03826F3A"/>
    <w:rsid w:val="03B04F5C"/>
    <w:rsid w:val="047E6F84"/>
    <w:rsid w:val="04837026"/>
    <w:rsid w:val="04EF2ADA"/>
    <w:rsid w:val="04F03541"/>
    <w:rsid w:val="04F2C3B3"/>
    <w:rsid w:val="0564C6BA"/>
    <w:rsid w:val="0579FCB5"/>
    <w:rsid w:val="05B78760"/>
    <w:rsid w:val="05BAD5B5"/>
    <w:rsid w:val="0635AB3A"/>
    <w:rsid w:val="064E3270"/>
    <w:rsid w:val="067C6513"/>
    <w:rsid w:val="068A0C6E"/>
    <w:rsid w:val="069D1879"/>
    <w:rsid w:val="06A6EFD2"/>
    <w:rsid w:val="06D71143"/>
    <w:rsid w:val="06F50632"/>
    <w:rsid w:val="070E2F67"/>
    <w:rsid w:val="07B424BB"/>
    <w:rsid w:val="07D441ED"/>
    <w:rsid w:val="08221F2E"/>
    <w:rsid w:val="08720336"/>
    <w:rsid w:val="08892340"/>
    <w:rsid w:val="0894DB04"/>
    <w:rsid w:val="08A0A4B7"/>
    <w:rsid w:val="0905F6D5"/>
    <w:rsid w:val="09159555"/>
    <w:rsid w:val="09372BB1"/>
    <w:rsid w:val="0938499A"/>
    <w:rsid w:val="09DEC597"/>
    <w:rsid w:val="0A3064DE"/>
    <w:rsid w:val="0A3D17AF"/>
    <w:rsid w:val="0A44A93A"/>
    <w:rsid w:val="0A49C724"/>
    <w:rsid w:val="0A4F11AB"/>
    <w:rsid w:val="0A58E9DD"/>
    <w:rsid w:val="0A7E8C3B"/>
    <w:rsid w:val="0AF56989"/>
    <w:rsid w:val="0B4BFDDB"/>
    <w:rsid w:val="0B6CC6A5"/>
    <w:rsid w:val="0B98411D"/>
    <w:rsid w:val="0B9C1BE3"/>
    <w:rsid w:val="0BC1AA00"/>
    <w:rsid w:val="0C41632F"/>
    <w:rsid w:val="0C4E8F1A"/>
    <w:rsid w:val="0C4EA955"/>
    <w:rsid w:val="0C8E8254"/>
    <w:rsid w:val="0C99D267"/>
    <w:rsid w:val="0CB354A0"/>
    <w:rsid w:val="0CE36D83"/>
    <w:rsid w:val="0CE97321"/>
    <w:rsid w:val="0CF77FD3"/>
    <w:rsid w:val="0D0046AA"/>
    <w:rsid w:val="0D310D76"/>
    <w:rsid w:val="0D32463D"/>
    <w:rsid w:val="0DA746D4"/>
    <w:rsid w:val="0DE2CB02"/>
    <w:rsid w:val="0E1619E5"/>
    <w:rsid w:val="0E29345A"/>
    <w:rsid w:val="0E51DB1B"/>
    <w:rsid w:val="0E70DCC9"/>
    <w:rsid w:val="0E73A35C"/>
    <w:rsid w:val="0E9DEBBB"/>
    <w:rsid w:val="0E9F9FBD"/>
    <w:rsid w:val="0ED7B656"/>
    <w:rsid w:val="0F52A8E9"/>
    <w:rsid w:val="0F7FB579"/>
    <w:rsid w:val="0FA8F0DA"/>
    <w:rsid w:val="0FF10AEB"/>
    <w:rsid w:val="0FF71EDF"/>
    <w:rsid w:val="102BAA0C"/>
    <w:rsid w:val="106D2641"/>
    <w:rsid w:val="107EEDEA"/>
    <w:rsid w:val="10C94DE8"/>
    <w:rsid w:val="10E78C48"/>
    <w:rsid w:val="110CD3D4"/>
    <w:rsid w:val="1115D1C4"/>
    <w:rsid w:val="1116916C"/>
    <w:rsid w:val="11333680"/>
    <w:rsid w:val="11464038"/>
    <w:rsid w:val="115D04BD"/>
    <w:rsid w:val="1188EA77"/>
    <w:rsid w:val="118BC634"/>
    <w:rsid w:val="11B6FBFF"/>
    <w:rsid w:val="11D2AAE4"/>
    <w:rsid w:val="11EA89D7"/>
    <w:rsid w:val="12B55FCB"/>
    <w:rsid w:val="12BE9C9C"/>
    <w:rsid w:val="132271FE"/>
    <w:rsid w:val="13661B6B"/>
    <w:rsid w:val="1372DCC7"/>
    <w:rsid w:val="13D62AFE"/>
    <w:rsid w:val="13ED687E"/>
    <w:rsid w:val="13F458EC"/>
    <w:rsid w:val="14078936"/>
    <w:rsid w:val="142F5243"/>
    <w:rsid w:val="1434CAD5"/>
    <w:rsid w:val="14778649"/>
    <w:rsid w:val="149E4FE3"/>
    <w:rsid w:val="14BCEE62"/>
    <w:rsid w:val="1551725C"/>
    <w:rsid w:val="157EF39A"/>
    <w:rsid w:val="159D90B6"/>
    <w:rsid w:val="15B74E86"/>
    <w:rsid w:val="15C2F79D"/>
    <w:rsid w:val="15C6CF5B"/>
    <w:rsid w:val="1682B4FE"/>
    <w:rsid w:val="169C855F"/>
    <w:rsid w:val="16A5A20C"/>
    <w:rsid w:val="170414D7"/>
    <w:rsid w:val="1714CE61"/>
    <w:rsid w:val="171DEB18"/>
    <w:rsid w:val="172B8716"/>
    <w:rsid w:val="172BF04F"/>
    <w:rsid w:val="1747C94F"/>
    <w:rsid w:val="17951128"/>
    <w:rsid w:val="17C7D166"/>
    <w:rsid w:val="18D2EAED"/>
    <w:rsid w:val="19532B18"/>
    <w:rsid w:val="19721FA6"/>
    <w:rsid w:val="19804EB5"/>
    <w:rsid w:val="19D67045"/>
    <w:rsid w:val="1A04474B"/>
    <w:rsid w:val="1A072179"/>
    <w:rsid w:val="1A4B1F13"/>
    <w:rsid w:val="1A5113BD"/>
    <w:rsid w:val="1B015039"/>
    <w:rsid w:val="1B0318A1"/>
    <w:rsid w:val="1B0552C1"/>
    <w:rsid w:val="1B236BAC"/>
    <w:rsid w:val="1B6F90E0"/>
    <w:rsid w:val="1BC696EE"/>
    <w:rsid w:val="1C3DF691"/>
    <w:rsid w:val="1C68B5A6"/>
    <w:rsid w:val="1C8DFDD1"/>
    <w:rsid w:val="1CC88A9F"/>
    <w:rsid w:val="1D0C8037"/>
    <w:rsid w:val="1D224401"/>
    <w:rsid w:val="1D70376A"/>
    <w:rsid w:val="1D75BAF9"/>
    <w:rsid w:val="1D7AD6A2"/>
    <w:rsid w:val="1D9C339C"/>
    <w:rsid w:val="1DD4BA6A"/>
    <w:rsid w:val="1DDDC732"/>
    <w:rsid w:val="1DDE27D2"/>
    <w:rsid w:val="1E015710"/>
    <w:rsid w:val="1E251610"/>
    <w:rsid w:val="1E27EE52"/>
    <w:rsid w:val="1E62EE50"/>
    <w:rsid w:val="1E6C930C"/>
    <w:rsid w:val="1E71726E"/>
    <w:rsid w:val="1E9156ED"/>
    <w:rsid w:val="1E937140"/>
    <w:rsid w:val="1EBEDEAB"/>
    <w:rsid w:val="1F06E69D"/>
    <w:rsid w:val="1F0788AD"/>
    <w:rsid w:val="1F278BEA"/>
    <w:rsid w:val="1F393509"/>
    <w:rsid w:val="1F4E46DB"/>
    <w:rsid w:val="1F587532"/>
    <w:rsid w:val="1F6337AA"/>
    <w:rsid w:val="1F733749"/>
    <w:rsid w:val="1FA8567E"/>
    <w:rsid w:val="1FF213A1"/>
    <w:rsid w:val="200BBE8E"/>
    <w:rsid w:val="2019164D"/>
    <w:rsid w:val="20498E67"/>
    <w:rsid w:val="204C78BB"/>
    <w:rsid w:val="20531857"/>
    <w:rsid w:val="20652678"/>
    <w:rsid w:val="209F8F74"/>
    <w:rsid w:val="21257E1F"/>
    <w:rsid w:val="213AC528"/>
    <w:rsid w:val="21496E3C"/>
    <w:rsid w:val="214C4575"/>
    <w:rsid w:val="21505AD0"/>
    <w:rsid w:val="22406621"/>
    <w:rsid w:val="2242E951"/>
    <w:rsid w:val="229B960A"/>
    <w:rsid w:val="22A3F748"/>
    <w:rsid w:val="22AD8B7F"/>
    <w:rsid w:val="22DD4D03"/>
    <w:rsid w:val="22EC477E"/>
    <w:rsid w:val="22EF1B0E"/>
    <w:rsid w:val="22FEA4D5"/>
    <w:rsid w:val="23151001"/>
    <w:rsid w:val="233C4358"/>
    <w:rsid w:val="233EBB3F"/>
    <w:rsid w:val="2385E418"/>
    <w:rsid w:val="23C10194"/>
    <w:rsid w:val="23CDF55C"/>
    <w:rsid w:val="24748E92"/>
    <w:rsid w:val="247DC63B"/>
    <w:rsid w:val="24CE36A9"/>
    <w:rsid w:val="24E11EED"/>
    <w:rsid w:val="24F03695"/>
    <w:rsid w:val="25003965"/>
    <w:rsid w:val="253DB0BE"/>
    <w:rsid w:val="2592FEF5"/>
    <w:rsid w:val="261AF407"/>
    <w:rsid w:val="2638AEEE"/>
    <w:rsid w:val="263AE12E"/>
    <w:rsid w:val="269701BC"/>
    <w:rsid w:val="269DB207"/>
    <w:rsid w:val="26AAEC56"/>
    <w:rsid w:val="26C0B63E"/>
    <w:rsid w:val="26CCE5F0"/>
    <w:rsid w:val="2704ADF6"/>
    <w:rsid w:val="2755BE6D"/>
    <w:rsid w:val="27758277"/>
    <w:rsid w:val="2793E58E"/>
    <w:rsid w:val="27BC04AC"/>
    <w:rsid w:val="27C1032B"/>
    <w:rsid w:val="27C8B9BE"/>
    <w:rsid w:val="27CAE2E1"/>
    <w:rsid w:val="27F0E500"/>
    <w:rsid w:val="280B50D3"/>
    <w:rsid w:val="283DD4F4"/>
    <w:rsid w:val="287B8597"/>
    <w:rsid w:val="28BF0E98"/>
    <w:rsid w:val="28E0B156"/>
    <w:rsid w:val="28E50903"/>
    <w:rsid w:val="28E9D03B"/>
    <w:rsid w:val="2903E6D9"/>
    <w:rsid w:val="2911B246"/>
    <w:rsid w:val="295DB887"/>
    <w:rsid w:val="295E39F8"/>
    <w:rsid w:val="296962BA"/>
    <w:rsid w:val="298A0E77"/>
    <w:rsid w:val="29924067"/>
    <w:rsid w:val="29CF2BFE"/>
    <w:rsid w:val="29E39B4C"/>
    <w:rsid w:val="2A09156A"/>
    <w:rsid w:val="2A277D76"/>
    <w:rsid w:val="2A37CF08"/>
    <w:rsid w:val="2A5AF61A"/>
    <w:rsid w:val="2A80CAF0"/>
    <w:rsid w:val="2AB93DA1"/>
    <w:rsid w:val="2AC53F83"/>
    <w:rsid w:val="2AE44975"/>
    <w:rsid w:val="2B1A63D8"/>
    <w:rsid w:val="2B21CB4D"/>
    <w:rsid w:val="2B232CD9"/>
    <w:rsid w:val="2B6ADE5C"/>
    <w:rsid w:val="2B74A70B"/>
    <w:rsid w:val="2B99552E"/>
    <w:rsid w:val="2BC0F845"/>
    <w:rsid w:val="2BCD4D5D"/>
    <w:rsid w:val="2BCE7A4D"/>
    <w:rsid w:val="2BF2781B"/>
    <w:rsid w:val="2C0872ED"/>
    <w:rsid w:val="2C0ED05E"/>
    <w:rsid w:val="2C58893C"/>
    <w:rsid w:val="2CC62DD9"/>
    <w:rsid w:val="2CEF3F77"/>
    <w:rsid w:val="2D48136E"/>
    <w:rsid w:val="2D4F6655"/>
    <w:rsid w:val="2D71970C"/>
    <w:rsid w:val="2DA0C655"/>
    <w:rsid w:val="2DBAE48D"/>
    <w:rsid w:val="2E0FC850"/>
    <w:rsid w:val="2E56FDFE"/>
    <w:rsid w:val="2E651A12"/>
    <w:rsid w:val="2E8BBAFE"/>
    <w:rsid w:val="2E9F6931"/>
    <w:rsid w:val="2EBC9C3F"/>
    <w:rsid w:val="2EEF2A59"/>
    <w:rsid w:val="2EF0CF54"/>
    <w:rsid w:val="2F37899A"/>
    <w:rsid w:val="2F49AE69"/>
    <w:rsid w:val="2F6B7102"/>
    <w:rsid w:val="2F840BE2"/>
    <w:rsid w:val="2F86194B"/>
    <w:rsid w:val="2FDFFF67"/>
    <w:rsid w:val="2FF1CCFA"/>
    <w:rsid w:val="3032517A"/>
    <w:rsid w:val="3041A1BE"/>
    <w:rsid w:val="30681ACA"/>
    <w:rsid w:val="306FA730"/>
    <w:rsid w:val="308F12F8"/>
    <w:rsid w:val="30B43AA4"/>
    <w:rsid w:val="30DC6723"/>
    <w:rsid w:val="30FB950E"/>
    <w:rsid w:val="311F03E2"/>
    <w:rsid w:val="3139FA6B"/>
    <w:rsid w:val="31B389B1"/>
    <w:rsid w:val="31C52B20"/>
    <w:rsid w:val="31C678D4"/>
    <w:rsid w:val="31EF0174"/>
    <w:rsid w:val="32201A76"/>
    <w:rsid w:val="322521C2"/>
    <w:rsid w:val="322E1EEF"/>
    <w:rsid w:val="326C6B47"/>
    <w:rsid w:val="32995ACA"/>
    <w:rsid w:val="331E0C2F"/>
    <w:rsid w:val="3321D6CA"/>
    <w:rsid w:val="3382B544"/>
    <w:rsid w:val="33936436"/>
    <w:rsid w:val="33B94B4E"/>
    <w:rsid w:val="33BC2E5E"/>
    <w:rsid w:val="340CDCE7"/>
    <w:rsid w:val="3424671C"/>
    <w:rsid w:val="3453E141"/>
    <w:rsid w:val="3474DC83"/>
    <w:rsid w:val="352A0CBD"/>
    <w:rsid w:val="35416D3C"/>
    <w:rsid w:val="354655F9"/>
    <w:rsid w:val="354F8DD7"/>
    <w:rsid w:val="35541550"/>
    <w:rsid w:val="3570DFF5"/>
    <w:rsid w:val="35B42FB6"/>
    <w:rsid w:val="35F63352"/>
    <w:rsid w:val="36215A51"/>
    <w:rsid w:val="3659ECD9"/>
    <w:rsid w:val="366BC812"/>
    <w:rsid w:val="368E6C22"/>
    <w:rsid w:val="373A65ED"/>
    <w:rsid w:val="374CB940"/>
    <w:rsid w:val="37B1BB4E"/>
    <w:rsid w:val="38015F59"/>
    <w:rsid w:val="380E57BE"/>
    <w:rsid w:val="38127843"/>
    <w:rsid w:val="385273FC"/>
    <w:rsid w:val="38849082"/>
    <w:rsid w:val="389C4043"/>
    <w:rsid w:val="38C928E9"/>
    <w:rsid w:val="38CB42A2"/>
    <w:rsid w:val="3922AB45"/>
    <w:rsid w:val="3937BAF7"/>
    <w:rsid w:val="396C58D0"/>
    <w:rsid w:val="39A3D0B3"/>
    <w:rsid w:val="39CAF6EE"/>
    <w:rsid w:val="39CC09EF"/>
    <w:rsid w:val="3A22319F"/>
    <w:rsid w:val="3A2D980C"/>
    <w:rsid w:val="3A61F3F1"/>
    <w:rsid w:val="3A90EC81"/>
    <w:rsid w:val="3A9E784A"/>
    <w:rsid w:val="3AA77A94"/>
    <w:rsid w:val="3ADD7394"/>
    <w:rsid w:val="3AFB43EF"/>
    <w:rsid w:val="3B0144AF"/>
    <w:rsid w:val="3B687D9B"/>
    <w:rsid w:val="3BD70873"/>
    <w:rsid w:val="3C028FE2"/>
    <w:rsid w:val="3C980098"/>
    <w:rsid w:val="3CA25608"/>
    <w:rsid w:val="3CEAB66F"/>
    <w:rsid w:val="3D03CF64"/>
    <w:rsid w:val="3D4A0676"/>
    <w:rsid w:val="3D575639"/>
    <w:rsid w:val="3D5AA277"/>
    <w:rsid w:val="3D7FA9C5"/>
    <w:rsid w:val="3DBB759A"/>
    <w:rsid w:val="3E5616BA"/>
    <w:rsid w:val="3E6B43FB"/>
    <w:rsid w:val="3EA05FBA"/>
    <w:rsid w:val="3EA459D7"/>
    <w:rsid w:val="3EF387B8"/>
    <w:rsid w:val="3EF5DF93"/>
    <w:rsid w:val="3F254DA3"/>
    <w:rsid w:val="3F3E27E8"/>
    <w:rsid w:val="3F7EC105"/>
    <w:rsid w:val="3FBCF98B"/>
    <w:rsid w:val="3FEC9BA4"/>
    <w:rsid w:val="3FFA7A3F"/>
    <w:rsid w:val="40169246"/>
    <w:rsid w:val="4020DE3B"/>
    <w:rsid w:val="4037D22F"/>
    <w:rsid w:val="40689492"/>
    <w:rsid w:val="4096A17A"/>
    <w:rsid w:val="409B3525"/>
    <w:rsid w:val="40B49FD4"/>
    <w:rsid w:val="40B5320D"/>
    <w:rsid w:val="40DF0BB5"/>
    <w:rsid w:val="40FBD05D"/>
    <w:rsid w:val="40FF9E57"/>
    <w:rsid w:val="410763A4"/>
    <w:rsid w:val="4139ECB2"/>
    <w:rsid w:val="4169CB20"/>
    <w:rsid w:val="41BCAA0B"/>
    <w:rsid w:val="41CD047A"/>
    <w:rsid w:val="41FD1AFE"/>
    <w:rsid w:val="420A888E"/>
    <w:rsid w:val="422DEE71"/>
    <w:rsid w:val="424CCF68"/>
    <w:rsid w:val="4277D9D5"/>
    <w:rsid w:val="42A9C34C"/>
    <w:rsid w:val="42C2D9CC"/>
    <w:rsid w:val="42E15DE0"/>
    <w:rsid w:val="43141458"/>
    <w:rsid w:val="432F8400"/>
    <w:rsid w:val="4336AC5D"/>
    <w:rsid w:val="436E479B"/>
    <w:rsid w:val="43796605"/>
    <w:rsid w:val="438D069F"/>
    <w:rsid w:val="43D06AE3"/>
    <w:rsid w:val="43E48E4D"/>
    <w:rsid w:val="4403BDC1"/>
    <w:rsid w:val="4422570B"/>
    <w:rsid w:val="4437E0E6"/>
    <w:rsid w:val="445F468B"/>
    <w:rsid w:val="448A22CD"/>
    <w:rsid w:val="44D5B114"/>
    <w:rsid w:val="4554DBB7"/>
    <w:rsid w:val="45A0B0D8"/>
    <w:rsid w:val="45A53AA2"/>
    <w:rsid w:val="45BFB012"/>
    <w:rsid w:val="45C2E492"/>
    <w:rsid w:val="45CC75B0"/>
    <w:rsid w:val="45DDC2EF"/>
    <w:rsid w:val="4613B70B"/>
    <w:rsid w:val="46184A93"/>
    <w:rsid w:val="462E96C6"/>
    <w:rsid w:val="463A3907"/>
    <w:rsid w:val="46709358"/>
    <w:rsid w:val="468CDFF0"/>
    <w:rsid w:val="4696B197"/>
    <w:rsid w:val="46AF17BE"/>
    <w:rsid w:val="473C078E"/>
    <w:rsid w:val="4759614E"/>
    <w:rsid w:val="47D4B4C7"/>
    <w:rsid w:val="4816C4DD"/>
    <w:rsid w:val="481D5C17"/>
    <w:rsid w:val="4820C0BC"/>
    <w:rsid w:val="483C2D4E"/>
    <w:rsid w:val="4862D56F"/>
    <w:rsid w:val="4863BD12"/>
    <w:rsid w:val="486A415E"/>
    <w:rsid w:val="486A7C58"/>
    <w:rsid w:val="4879A59C"/>
    <w:rsid w:val="487ECDFA"/>
    <w:rsid w:val="48802AB9"/>
    <w:rsid w:val="48A53729"/>
    <w:rsid w:val="48BFDDE3"/>
    <w:rsid w:val="49038C16"/>
    <w:rsid w:val="49314968"/>
    <w:rsid w:val="4939E9E3"/>
    <w:rsid w:val="49774BF8"/>
    <w:rsid w:val="49AD9225"/>
    <w:rsid w:val="49D71E21"/>
    <w:rsid w:val="49E3D692"/>
    <w:rsid w:val="49E70D72"/>
    <w:rsid w:val="49FAF9C2"/>
    <w:rsid w:val="4A028724"/>
    <w:rsid w:val="4A61AD17"/>
    <w:rsid w:val="4A8195A0"/>
    <w:rsid w:val="4AA5540E"/>
    <w:rsid w:val="4AAA1E80"/>
    <w:rsid w:val="4AE114A7"/>
    <w:rsid w:val="4B050AAF"/>
    <w:rsid w:val="4B14D5D5"/>
    <w:rsid w:val="4B5267F2"/>
    <w:rsid w:val="4B5DE04F"/>
    <w:rsid w:val="4B614B3F"/>
    <w:rsid w:val="4B697FFE"/>
    <w:rsid w:val="4B90C807"/>
    <w:rsid w:val="4BF813BF"/>
    <w:rsid w:val="4C0BD55C"/>
    <w:rsid w:val="4CD4C851"/>
    <w:rsid w:val="4CEA17EA"/>
    <w:rsid w:val="4CF302C0"/>
    <w:rsid w:val="4D0E6078"/>
    <w:rsid w:val="4D29727D"/>
    <w:rsid w:val="4D443493"/>
    <w:rsid w:val="4D46C1DF"/>
    <w:rsid w:val="4D75D347"/>
    <w:rsid w:val="4DAE1F79"/>
    <w:rsid w:val="4DFCCFD4"/>
    <w:rsid w:val="4E02144F"/>
    <w:rsid w:val="4E1AA0E5"/>
    <w:rsid w:val="4E38EC88"/>
    <w:rsid w:val="4EDA2B81"/>
    <w:rsid w:val="4EE973C0"/>
    <w:rsid w:val="4EF37009"/>
    <w:rsid w:val="4FDA87A1"/>
    <w:rsid w:val="4FFAB6E6"/>
    <w:rsid w:val="5002DA57"/>
    <w:rsid w:val="500E5126"/>
    <w:rsid w:val="50207AEF"/>
    <w:rsid w:val="507C3E2D"/>
    <w:rsid w:val="50B0CD53"/>
    <w:rsid w:val="50D3E10A"/>
    <w:rsid w:val="50EFC00A"/>
    <w:rsid w:val="512710E7"/>
    <w:rsid w:val="5165B780"/>
    <w:rsid w:val="51B7E2CC"/>
    <w:rsid w:val="51F8C053"/>
    <w:rsid w:val="522C6808"/>
    <w:rsid w:val="5239E730"/>
    <w:rsid w:val="525E82C4"/>
    <w:rsid w:val="5277C051"/>
    <w:rsid w:val="527A84E2"/>
    <w:rsid w:val="528165F2"/>
    <w:rsid w:val="52BB2D72"/>
    <w:rsid w:val="52C2CC23"/>
    <w:rsid w:val="52DF69FB"/>
    <w:rsid w:val="536D9217"/>
    <w:rsid w:val="53888F5D"/>
    <w:rsid w:val="540800A0"/>
    <w:rsid w:val="5430ED13"/>
    <w:rsid w:val="54449DDC"/>
    <w:rsid w:val="54801AFC"/>
    <w:rsid w:val="54AE66BF"/>
    <w:rsid w:val="54C4F245"/>
    <w:rsid w:val="54EF9166"/>
    <w:rsid w:val="55083743"/>
    <w:rsid w:val="55436347"/>
    <w:rsid w:val="5562518E"/>
    <w:rsid w:val="55BEA432"/>
    <w:rsid w:val="55FEE479"/>
    <w:rsid w:val="566FEF84"/>
    <w:rsid w:val="56BB6F4F"/>
    <w:rsid w:val="56F03D47"/>
    <w:rsid w:val="572A7CBA"/>
    <w:rsid w:val="57854FFC"/>
    <w:rsid w:val="579B95FE"/>
    <w:rsid w:val="57B3ADBC"/>
    <w:rsid w:val="57C2A7E4"/>
    <w:rsid w:val="57F1B682"/>
    <w:rsid w:val="57F77A67"/>
    <w:rsid w:val="588205EF"/>
    <w:rsid w:val="588B3E1F"/>
    <w:rsid w:val="58AD0635"/>
    <w:rsid w:val="58F8C163"/>
    <w:rsid w:val="590B3258"/>
    <w:rsid w:val="590FE2C5"/>
    <w:rsid w:val="592609B6"/>
    <w:rsid w:val="593D899F"/>
    <w:rsid w:val="594FDACB"/>
    <w:rsid w:val="59508A70"/>
    <w:rsid w:val="596F10D8"/>
    <w:rsid w:val="59CC307B"/>
    <w:rsid w:val="5A128E5F"/>
    <w:rsid w:val="5A6393BA"/>
    <w:rsid w:val="5AA61D0B"/>
    <w:rsid w:val="5ADA54B8"/>
    <w:rsid w:val="5B1882D3"/>
    <w:rsid w:val="5B1E81BA"/>
    <w:rsid w:val="5B522221"/>
    <w:rsid w:val="5B5E9BBC"/>
    <w:rsid w:val="5B74C2DB"/>
    <w:rsid w:val="5B868D43"/>
    <w:rsid w:val="5BB66E0F"/>
    <w:rsid w:val="5BE24CAE"/>
    <w:rsid w:val="5C18CD28"/>
    <w:rsid w:val="5C1D55AF"/>
    <w:rsid w:val="5C36B712"/>
    <w:rsid w:val="5C3C0ADD"/>
    <w:rsid w:val="5C429CCB"/>
    <w:rsid w:val="5C761676"/>
    <w:rsid w:val="5C7BAE25"/>
    <w:rsid w:val="5C9977C7"/>
    <w:rsid w:val="5CD134C8"/>
    <w:rsid w:val="5CD62A39"/>
    <w:rsid w:val="5CD9F595"/>
    <w:rsid w:val="5CDF7DF7"/>
    <w:rsid w:val="5D2D7064"/>
    <w:rsid w:val="5D4ADFFB"/>
    <w:rsid w:val="5D6BB655"/>
    <w:rsid w:val="5D6D8550"/>
    <w:rsid w:val="5D9369C3"/>
    <w:rsid w:val="5DAB88AB"/>
    <w:rsid w:val="5DACAF30"/>
    <w:rsid w:val="5DB0E84F"/>
    <w:rsid w:val="5DDEF23C"/>
    <w:rsid w:val="5DE5E186"/>
    <w:rsid w:val="5E005EE0"/>
    <w:rsid w:val="5E0304A0"/>
    <w:rsid w:val="5E3F653B"/>
    <w:rsid w:val="5E4B66E6"/>
    <w:rsid w:val="5E505726"/>
    <w:rsid w:val="5E592EA7"/>
    <w:rsid w:val="5EF93F30"/>
    <w:rsid w:val="5F12E461"/>
    <w:rsid w:val="5F3124D0"/>
    <w:rsid w:val="5FBC3512"/>
    <w:rsid w:val="5FD9CDBC"/>
    <w:rsid w:val="6059633E"/>
    <w:rsid w:val="6059E6E9"/>
    <w:rsid w:val="6088C70C"/>
    <w:rsid w:val="6098D1FD"/>
    <w:rsid w:val="60C5DC35"/>
    <w:rsid w:val="6123D669"/>
    <w:rsid w:val="6137274C"/>
    <w:rsid w:val="615E91BE"/>
    <w:rsid w:val="6246474B"/>
    <w:rsid w:val="6254E030"/>
    <w:rsid w:val="626489A2"/>
    <w:rsid w:val="626F4E1A"/>
    <w:rsid w:val="6281FE8C"/>
    <w:rsid w:val="62B35891"/>
    <w:rsid w:val="630F0F94"/>
    <w:rsid w:val="631AB02B"/>
    <w:rsid w:val="635D4AFE"/>
    <w:rsid w:val="640798EE"/>
    <w:rsid w:val="642A019F"/>
    <w:rsid w:val="647FAF1A"/>
    <w:rsid w:val="64F1EE21"/>
    <w:rsid w:val="6502C50B"/>
    <w:rsid w:val="6532E1D6"/>
    <w:rsid w:val="659E03C7"/>
    <w:rsid w:val="65C01045"/>
    <w:rsid w:val="65C82860"/>
    <w:rsid w:val="65CD41B7"/>
    <w:rsid w:val="66658BE1"/>
    <w:rsid w:val="66B31B24"/>
    <w:rsid w:val="66DD0E3D"/>
    <w:rsid w:val="66E7E1E9"/>
    <w:rsid w:val="670F3D90"/>
    <w:rsid w:val="673143FF"/>
    <w:rsid w:val="675DEBF2"/>
    <w:rsid w:val="67655F9F"/>
    <w:rsid w:val="676AC6A3"/>
    <w:rsid w:val="67813547"/>
    <w:rsid w:val="67814CBB"/>
    <w:rsid w:val="6787FC97"/>
    <w:rsid w:val="6792441E"/>
    <w:rsid w:val="679D6529"/>
    <w:rsid w:val="67C09C2A"/>
    <w:rsid w:val="6857331A"/>
    <w:rsid w:val="68644626"/>
    <w:rsid w:val="689AECF6"/>
    <w:rsid w:val="68A5EE85"/>
    <w:rsid w:val="68DECA03"/>
    <w:rsid w:val="68F56668"/>
    <w:rsid w:val="6915A0C3"/>
    <w:rsid w:val="692866CF"/>
    <w:rsid w:val="6961DC51"/>
    <w:rsid w:val="697638D4"/>
    <w:rsid w:val="6A2A2C27"/>
    <w:rsid w:val="6A7FB0A6"/>
    <w:rsid w:val="6AB535F8"/>
    <w:rsid w:val="6ACE0BBB"/>
    <w:rsid w:val="6AF79340"/>
    <w:rsid w:val="6B0A06C2"/>
    <w:rsid w:val="6B0CFFC2"/>
    <w:rsid w:val="6B16D1C8"/>
    <w:rsid w:val="6B25A4A9"/>
    <w:rsid w:val="6B6C2E9E"/>
    <w:rsid w:val="6BAA4101"/>
    <w:rsid w:val="6BBDC9FD"/>
    <w:rsid w:val="6BD718B4"/>
    <w:rsid w:val="6C1FBB64"/>
    <w:rsid w:val="6C266182"/>
    <w:rsid w:val="6C4A6843"/>
    <w:rsid w:val="6C4D4379"/>
    <w:rsid w:val="6C6A0E39"/>
    <w:rsid w:val="6CA3474D"/>
    <w:rsid w:val="6CB5C260"/>
    <w:rsid w:val="6D9728A9"/>
    <w:rsid w:val="6DDA74A8"/>
    <w:rsid w:val="6DE0CF69"/>
    <w:rsid w:val="6DFBA2EE"/>
    <w:rsid w:val="6E0613CE"/>
    <w:rsid w:val="6E4C745E"/>
    <w:rsid w:val="6E66763A"/>
    <w:rsid w:val="6EC2586C"/>
    <w:rsid w:val="6EC46D7F"/>
    <w:rsid w:val="6F082AFA"/>
    <w:rsid w:val="6F3A1DEE"/>
    <w:rsid w:val="6F3D0E1F"/>
    <w:rsid w:val="6F6CD866"/>
    <w:rsid w:val="6F920925"/>
    <w:rsid w:val="6FA05EF7"/>
    <w:rsid w:val="6FB0E409"/>
    <w:rsid w:val="707373EA"/>
    <w:rsid w:val="708B9CDA"/>
    <w:rsid w:val="70E8AB87"/>
    <w:rsid w:val="710BB98A"/>
    <w:rsid w:val="7151F4DC"/>
    <w:rsid w:val="719069A7"/>
    <w:rsid w:val="719A1D8E"/>
    <w:rsid w:val="71C6836E"/>
    <w:rsid w:val="71CF873D"/>
    <w:rsid w:val="71DD7070"/>
    <w:rsid w:val="7215C15B"/>
    <w:rsid w:val="72216DC1"/>
    <w:rsid w:val="72395F6F"/>
    <w:rsid w:val="72446366"/>
    <w:rsid w:val="7254DD8A"/>
    <w:rsid w:val="72799BAD"/>
    <w:rsid w:val="727AA9E1"/>
    <w:rsid w:val="728141C7"/>
    <w:rsid w:val="7291BAEE"/>
    <w:rsid w:val="730EDDFC"/>
    <w:rsid w:val="73271F20"/>
    <w:rsid w:val="732D4820"/>
    <w:rsid w:val="7367F954"/>
    <w:rsid w:val="738688C7"/>
    <w:rsid w:val="738F6280"/>
    <w:rsid w:val="73D09ECB"/>
    <w:rsid w:val="74016C02"/>
    <w:rsid w:val="7405FF3D"/>
    <w:rsid w:val="741AF8CE"/>
    <w:rsid w:val="7458CC3D"/>
    <w:rsid w:val="74946238"/>
    <w:rsid w:val="7518F71F"/>
    <w:rsid w:val="755C6FFC"/>
    <w:rsid w:val="756090AB"/>
    <w:rsid w:val="75C2D7FD"/>
    <w:rsid w:val="7674B24A"/>
    <w:rsid w:val="767EC70F"/>
    <w:rsid w:val="76A29449"/>
    <w:rsid w:val="76FF0547"/>
    <w:rsid w:val="7714F0CC"/>
    <w:rsid w:val="775A3164"/>
    <w:rsid w:val="77C4D0C5"/>
    <w:rsid w:val="77D920A3"/>
    <w:rsid w:val="77DA45EE"/>
    <w:rsid w:val="77E9578E"/>
    <w:rsid w:val="7809754C"/>
    <w:rsid w:val="784B724A"/>
    <w:rsid w:val="7861FC7A"/>
    <w:rsid w:val="78E22F15"/>
    <w:rsid w:val="79135242"/>
    <w:rsid w:val="794AE0C3"/>
    <w:rsid w:val="798468F9"/>
    <w:rsid w:val="799C008A"/>
    <w:rsid w:val="799E69B0"/>
    <w:rsid w:val="79DE3846"/>
    <w:rsid w:val="79E19245"/>
    <w:rsid w:val="79E26C09"/>
    <w:rsid w:val="79EB4DDF"/>
    <w:rsid w:val="7A1AFB92"/>
    <w:rsid w:val="7A593D9A"/>
    <w:rsid w:val="7A828A8E"/>
    <w:rsid w:val="7AAE7175"/>
    <w:rsid w:val="7ACC8DFA"/>
    <w:rsid w:val="7AE47FB2"/>
    <w:rsid w:val="7AE4EF82"/>
    <w:rsid w:val="7B53AF9A"/>
    <w:rsid w:val="7B757D37"/>
    <w:rsid w:val="7B7FACDB"/>
    <w:rsid w:val="7BE1845A"/>
    <w:rsid w:val="7C6A07DE"/>
    <w:rsid w:val="7C88E6C3"/>
    <w:rsid w:val="7C94A783"/>
    <w:rsid w:val="7CE8489D"/>
    <w:rsid w:val="7CF0B695"/>
    <w:rsid w:val="7D18A358"/>
    <w:rsid w:val="7D2EC886"/>
    <w:rsid w:val="7D6491FB"/>
    <w:rsid w:val="7D663C9C"/>
    <w:rsid w:val="7D745BBF"/>
    <w:rsid w:val="7DAB792B"/>
    <w:rsid w:val="7E022735"/>
    <w:rsid w:val="7E0C6E0B"/>
    <w:rsid w:val="7E19BA1A"/>
    <w:rsid w:val="7E28EE98"/>
    <w:rsid w:val="7E29EBB7"/>
    <w:rsid w:val="7E2B51BA"/>
    <w:rsid w:val="7E456E12"/>
    <w:rsid w:val="7E4A633A"/>
    <w:rsid w:val="7E57D183"/>
    <w:rsid w:val="7EE0DC0D"/>
    <w:rsid w:val="7F560431"/>
    <w:rsid w:val="7FCE94A6"/>
    <w:rsid w:val="7FCFA42C"/>
    <w:rsid w:val="7FE0E2A5"/>
    <w:rsid w:val="7FE0E892"/>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6D81D32"/>
  <w14:defaultImageDpi w14:val="300"/>
  <w15:chartTrackingRefBased/>
  <w15:docId w15:val="{C096D109-4FF0-2649-80A4-58F0EC922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mbria" w:hAnsi="Cambria" w:eastAsia="Cambria"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Smart Link" w:uiPriority="99" w:semiHidden="1" w:unhideWhenUsed="1"/>
  </w:latentStyles>
  <w:style w:type="paragraph" w:styleId="Normal" w:default="1">
    <w:name w:val="Normal"/>
    <w:qFormat/>
    <w:rsid w:val="00A41199"/>
    <w:pPr>
      <w:spacing w:before="60" w:after="60"/>
      <w:ind w:left="720"/>
    </w:pPr>
    <w:rPr>
      <w:rFonts w:ascii="Arial" w:hAnsi="Arial" w:eastAsia="Calibri"/>
      <w:szCs w:val="22"/>
    </w:rPr>
  </w:style>
  <w:style w:type="paragraph" w:styleId="Heading1">
    <w:name w:val="heading 1"/>
    <w:basedOn w:val="Normal"/>
    <w:next w:val="Normal"/>
    <w:link w:val="Heading1Char"/>
    <w:qFormat/>
    <w:rsid w:val="00A41199"/>
    <w:pPr>
      <w:keepNext/>
      <w:numPr>
        <w:numId w:val="2"/>
      </w:numPr>
      <w:tabs>
        <w:tab w:val="left" w:pos="-360"/>
      </w:tabs>
      <w:spacing w:before="240"/>
      <w:outlineLvl w:val="0"/>
    </w:pPr>
    <w:rPr>
      <w:rFonts w:cs="Arial"/>
      <w:b/>
      <w:sz w:val="32"/>
    </w:rPr>
  </w:style>
  <w:style w:type="paragraph" w:styleId="Heading2">
    <w:name w:val="heading 2"/>
    <w:basedOn w:val="Normal"/>
    <w:next w:val="Normal"/>
    <w:link w:val="Heading2Char"/>
    <w:qFormat/>
    <w:rsid w:val="00A41199"/>
    <w:pPr>
      <w:keepNext/>
      <w:numPr>
        <w:ilvl w:val="1"/>
        <w:numId w:val="2"/>
      </w:numPr>
      <w:tabs>
        <w:tab w:val="left" w:pos="270"/>
      </w:tabs>
      <w:spacing w:before="240"/>
      <w:outlineLvl w:val="1"/>
    </w:pPr>
    <w:rPr>
      <w:rFonts w:cs="Arial"/>
      <w:b/>
      <w:sz w:val="28"/>
    </w:rPr>
  </w:style>
  <w:style w:type="paragraph" w:styleId="Heading3">
    <w:name w:val="heading 3"/>
    <w:basedOn w:val="Normal"/>
    <w:next w:val="Normal"/>
    <w:link w:val="Heading3Char"/>
    <w:qFormat/>
    <w:rsid w:val="00A41199"/>
    <w:pPr>
      <w:keepNext/>
      <w:numPr>
        <w:ilvl w:val="2"/>
        <w:numId w:val="2"/>
      </w:numPr>
      <w:spacing w:before="240"/>
      <w:outlineLvl w:val="2"/>
    </w:pPr>
    <w:rPr>
      <w:b/>
      <w:sz w:val="24"/>
    </w:rPr>
  </w:style>
  <w:style w:type="paragraph" w:styleId="Heading4">
    <w:name w:val="heading 4"/>
    <w:basedOn w:val="Normal"/>
    <w:next w:val="Normal"/>
    <w:link w:val="Heading4Char"/>
    <w:qFormat/>
    <w:rsid w:val="00A41199"/>
    <w:pPr>
      <w:keepNext/>
      <w:numPr>
        <w:ilvl w:val="3"/>
        <w:numId w:val="2"/>
      </w:numPr>
      <w:spacing w:before="240"/>
      <w:outlineLvl w:val="3"/>
    </w:pPr>
    <w:rPr>
      <w:b/>
    </w:rPr>
  </w:style>
  <w:style w:type="paragraph" w:styleId="Heading5">
    <w:name w:val="heading 5"/>
    <w:basedOn w:val="Normal"/>
    <w:next w:val="Normal"/>
    <w:link w:val="Heading5Char"/>
    <w:qFormat/>
    <w:rsid w:val="00A41199"/>
    <w:pPr>
      <w:numPr>
        <w:ilvl w:val="4"/>
        <w:numId w:val="2"/>
      </w:numPr>
      <w:spacing w:before="240"/>
      <w:outlineLvl w:val="4"/>
    </w:pPr>
    <w:rPr>
      <w:bCs/>
      <w:i/>
      <w:iCs/>
      <w:szCs w:val="26"/>
    </w:rPr>
  </w:style>
  <w:style w:type="paragraph" w:styleId="Heading6">
    <w:name w:val="heading 6"/>
    <w:basedOn w:val="Normal"/>
    <w:next w:val="Normal"/>
    <w:link w:val="Heading6Char"/>
    <w:qFormat/>
    <w:rsid w:val="00A41199"/>
    <w:pPr>
      <w:numPr>
        <w:ilvl w:val="5"/>
        <w:numId w:val="2"/>
      </w:numPr>
      <w:spacing w:before="240"/>
      <w:outlineLvl w:val="5"/>
    </w:pPr>
    <w:rPr>
      <w:rFonts w:ascii="Times New Roman" w:hAnsi="Times New Roman"/>
      <w:b/>
      <w:bCs/>
      <w:sz w:val="22"/>
    </w:rPr>
  </w:style>
  <w:style w:type="paragraph" w:styleId="Heading7">
    <w:name w:val="heading 7"/>
    <w:basedOn w:val="Normal"/>
    <w:next w:val="Normal"/>
    <w:link w:val="Heading7Char"/>
    <w:qFormat/>
    <w:rsid w:val="00A41199"/>
    <w:pPr>
      <w:numPr>
        <w:ilvl w:val="6"/>
        <w:numId w:val="2"/>
      </w:numPr>
      <w:spacing w:before="240"/>
      <w:outlineLvl w:val="6"/>
    </w:pPr>
    <w:rPr>
      <w:rFonts w:ascii="Times New Roman" w:hAnsi="Times New Roman"/>
      <w:sz w:val="24"/>
      <w:szCs w:val="24"/>
    </w:rPr>
  </w:style>
  <w:style w:type="paragraph" w:styleId="Heading8">
    <w:name w:val="heading 8"/>
    <w:basedOn w:val="Normal"/>
    <w:next w:val="Normal"/>
    <w:link w:val="Heading8Char"/>
    <w:qFormat/>
    <w:rsid w:val="00A41199"/>
    <w:pPr>
      <w:numPr>
        <w:ilvl w:val="7"/>
        <w:numId w:val="2"/>
      </w:numPr>
      <w:spacing w:before="240"/>
      <w:outlineLvl w:val="7"/>
    </w:pPr>
    <w:rPr>
      <w:rFonts w:ascii="Times New Roman" w:hAnsi="Times New Roman"/>
      <w:i/>
      <w:iCs/>
      <w:sz w:val="24"/>
      <w:szCs w:val="24"/>
    </w:rPr>
  </w:style>
  <w:style w:type="paragraph" w:styleId="Heading9">
    <w:name w:val="heading 9"/>
    <w:basedOn w:val="Normal"/>
    <w:next w:val="Normal"/>
    <w:link w:val="Heading9Char"/>
    <w:qFormat/>
    <w:rsid w:val="00A41199"/>
    <w:pPr>
      <w:numPr>
        <w:ilvl w:val="8"/>
        <w:numId w:val="2"/>
      </w:numPr>
      <w:spacing w:before="240"/>
      <w:outlineLvl w:val="8"/>
    </w:pPr>
    <w:rPr>
      <w:rFonts w:cs="Arial"/>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rsid w:val="00A41199"/>
    <w:rPr>
      <w:rFonts w:ascii="Arial" w:hAnsi="Arial" w:eastAsia="Calibri" w:cs="Arial"/>
      <w:b/>
      <w:sz w:val="32"/>
      <w:szCs w:val="22"/>
    </w:rPr>
  </w:style>
  <w:style w:type="character" w:styleId="Heading2Char" w:customStyle="1">
    <w:name w:val="Heading 2 Char"/>
    <w:link w:val="Heading2"/>
    <w:rsid w:val="00A41199"/>
    <w:rPr>
      <w:rFonts w:ascii="Arial" w:hAnsi="Arial" w:eastAsia="Calibri" w:cs="Arial"/>
      <w:b/>
      <w:sz w:val="28"/>
      <w:szCs w:val="22"/>
    </w:rPr>
  </w:style>
  <w:style w:type="character" w:styleId="Heading3Char" w:customStyle="1">
    <w:name w:val="Heading 3 Char"/>
    <w:link w:val="Heading3"/>
    <w:rsid w:val="00A41199"/>
    <w:rPr>
      <w:rFonts w:ascii="Arial" w:hAnsi="Arial" w:eastAsia="Calibri"/>
      <w:b/>
      <w:sz w:val="24"/>
      <w:szCs w:val="22"/>
    </w:rPr>
  </w:style>
  <w:style w:type="character" w:styleId="Heading4Char" w:customStyle="1">
    <w:name w:val="Heading 4 Char"/>
    <w:link w:val="Heading4"/>
    <w:rsid w:val="00A41199"/>
    <w:rPr>
      <w:rFonts w:ascii="Arial" w:hAnsi="Arial" w:eastAsia="Calibri"/>
      <w:b/>
      <w:szCs w:val="22"/>
    </w:rPr>
  </w:style>
  <w:style w:type="character" w:styleId="Heading5Char" w:customStyle="1">
    <w:name w:val="Heading 5 Char"/>
    <w:link w:val="Heading5"/>
    <w:rsid w:val="00A41199"/>
    <w:rPr>
      <w:rFonts w:ascii="Arial" w:hAnsi="Arial" w:eastAsia="Calibri"/>
      <w:bCs/>
      <w:i/>
      <w:iCs/>
      <w:szCs w:val="26"/>
    </w:rPr>
  </w:style>
  <w:style w:type="character" w:styleId="Heading6Char" w:customStyle="1">
    <w:name w:val="Heading 6 Char"/>
    <w:link w:val="Heading6"/>
    <w:rsid w:val="00A41199"/>
    <w:rPr>
      <w:rFonts w:ascii="Times New Roman" w:hAnsi="Times New Roman" w:eastAsia="Calibri"/>
      <w:b/>
      <w:bCs/>
      <w:sz w:val="22"/>
      <w:szCs w:val="22"/>
    </w:rPr>
  </w:style>
  <w:style w:type="character" w:styleId="Heading7Char" w:customStyle="1">
    <w:name w:val="Heading 7 Char"/>
    <w:link w:val="Heading7"/>
    <w:rsid w:val="00A41199"/>
    <w:rPr>
      <w:rFonts w:ascii="Times New Roman" w:hAnsi="Times New Roman" w:eastAsia="Calibri"/>
      <w:sz w:val="24"/>
      <w:szCs w:val="24"/>
    </w:rPr>
  </w:style>
  <w:style w:type="character" w:styleId="Heading8Char" w:customStyle="1">
    <w:name w:val="Heading 8 Char"/>
    <w:link w:val="Heading8"/>
    <w:rsid w:val="00A41199"/>
    <w:rPr>
      <w:rFonts w:ascii="Times New Roman" w:hAnsi="Times New Roman" w:eastAsia="Calibri"/>
      <w:i/>
      <w:iCs/>
      <w:sz w:val="24"/>
      <w:szCs w:val="24"/>
    </w:rPr>
  </w:style>
  <w:style w:type="character" w:styleId="Heading9Char" w:customStyle="1">
    <w:name w:val="Heading 9 Char"/>
    <w:link w:val="Heading9"/>
    <w:rsid w:val="00A41199"/>
    <w:rPr>
      <w:rFonts w:ascii="Arial" w:hAnsi="Arial" w:eastAsia="Calibri" w:cs="Arial"/>
      <w:sz w:val="22"/>
      <w:szCs w:val="22"/>
    </w:rPr>
  </w:style>
  <w:style w:type="paragraph" w:styleId="Caption">
    <w:name w:val="caption"/>
    <w:basedOn w:val="Normal"/>
    <w:next w:val="Normal"/>
    <w:link w:val="CaptionChar"/>
    <w:qFormat/>
    <w:rsid w:val="00A41199"/>
    <w:pPr>
      <w:spacing w:before="120" w:after="240"/>
    </w:pPr>
    <w:rPr>
      <w:i/>
      <w:sz w:val="18"/>
    </w:rPr>
  </w:style>
  <w:style w:type="paragraph" w:styleId="Bullet" w:customStyle="1">
    <w:name w:val="Bullet"/>
    <w:basedOn w:val="Normal"/>
    <w:qFormat/>
    <w:rsid w:val="00A41199"/>
    <w:pPr>
      <w:numPr>
        <w:numId w:val="1"/>
      </w:numPr>
      <w:spacing w:before="20" w:after="20"/>
    </w:pPr>
  </w:style>
  <w:style w:type="character" w:styleId="CaptionChar" w:customStyle="1">
    <w:name w:val="Caption Char"/>
    <w:link w:val="Caption"/>
    <w:rsid w:val="00A41199"/>
    <w:rPr>
      <w:rFonts w:ascii="Arial" w:hAnsi="Arial" w:eastAsia="Calibri" w:cs="Times New Roman"/>
      <w:i/>
      <w:sz w:val="18"/>
      <w:szCs w:val="22"/>
    </w:rPr>
  </w:style>
  <w:style w:type="character" w:styleId="Hyperlink">
    <w:name w:val="Hyperlink"/>
    <w:rsid w:val="00CD1604"/>
    <w:rPr>
      <w:color w:val="0000FF"/>
      <w:u w:val="single"/>
    </w:rPr>
  </w:style>
  <w:style w:type="paragraph" w:styleId="code" w:customStyle="1">
    <w:name w:val="code"/>
    <w:basedOn w:val="Normal"/>
    <w:qFormat/>
    <w:rsid w:val="00B53F6B"/>
    <w:pPr>
      <w:widowControl w:val="0"/>
      <w:tabs>
        <w:tab w:val="left" w:pos="560"/>
      </w:tabs>
      <w:autoSpaceDE w:val="0"/>
      <w:autoSpaceDN w:val="0"/>
      <w:adjustRightInd w:val="0"/>
      <w:spacing w:before="0" w:after="0"/>
      <w:ind w:left="709"/>
    </w:pPr>
    <w:rPr>
      <w:rFonts w:ascii="Courier New" w:hAnsi="Courier New" w:eastAsia="Cambria" w:cs="Menlo Regular"/>
      <w:szCs w:val="20"/>
    </w:rPr>
  </w:style>
  <w:style w:type="character" w:styleId="FollowedHyperlink">
    <w:name w:val="FollowedHyperlink"/>
    <w:rsid w:val="00CD1604"/>
    <w:rPr>
      <w:color w:val="800080"/>
      <w:u w:val="single"/>
    </w:rPr>
  </w:style>
  <w:style w:type="table" w:styleId="TableGrid">
    <w:name w:val="Table Grid"/>
    <w:basedOn w:val="TableNormal"/>
    <w:rsid w:val="001B3BCE"/>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sbrace" w:customStyle="1">
    <w:name w:val="sbrace"/>
    <w:rsid w:val="00875981"/>
  </w:style>
  <w:style w:type="character" w:styleId="sobjectk" w:customStyle="1">
    <w:name w:val="sobjectk"/>
    <w:rsid w:val="00875981"/>
  </w:style>
  <w:style w:type="character" w:styleId="scolon" w:customStyle="1">
    <w:name w:val="scolon"/>
    <w:rsid w:val="00875981"/>
  </w:style>
  <w:style w:type="character" w:styleId="sbracket" w:customStyle="1">
    <w:name w:val="sbracket"/>
    <w:rsid w:val="00875981"/>
  </w:style>
  <w:style w:type="character" w:styleId="sobjectv" w:customStyle="1">
    <w:name w:val="sobjectv"/>
    <w:rsid w:val="00875981"/>
  </w:style>
  <w:style w:type="character" w:styleId="scomma" w:customStyle="1">
    <w:name w:val="scomma"/>
    <w:rsid w:val="00875981"/>
  </w:style>
  <w:style w:type="paragraph" w:styleId="NormalWeb">
    <w:name w:val="Normal (Web)"/>
    <w:basedOn w:val="Normal"/>
    <w:uiPriority w:val="99"/>
    <w:unhideWhenUsed/>
    <w:rsid w:val="00FE055E"/>
    <w:pPr>
      <w:spacing w:before="100" w:beforeAutospacing="1" w:after="100" w:afterAutospacing="1"/>
      <w:ind w:left="0"/>
    </w:pPr>
    <w:rPr>
      <w:rFonts w:ascii="Times" w:hAnsi="Times" w:eastAsia="MS Mincho"/>
      <w:szCs w:val="20"/>
    </w:rPr>
  </w:style>
  <w:style w:type="paragraph" w:styleId="ListParagraph">
    <w:name w:val="List Paragraph"/>
    <w:aliases w:val="QP List Paragraph"/>
    <w:basedOn w:val="Normal"/>
    <w:link w:val="ListParagraphChar"/>
    <w:uiPriority w:val="34"/>
    <w:qFormat/>
    <w:rsid w:val="00CE6F16"/>
    <w:pPr>
      <w:spacing w:before="0" w:after="0"/>
      <w:contextualSpacing/>
    </w:pPr>
    <w:rPr>
      <w:rFonts w:eastAsia="MS Mincho"/>
      <w:szCs w:val="20"/>
    </w:rPr>
  </w:style>
  <w:style w:type="paragraph" w:styleId="BalloonText">
    <w:name w:val="Balloon Text"/>
    <w:basedOn w:val="Normal"/>
    <w:link w:val="BalloonTextChar"/>
    <w:rsid w:val="004D74F5"/>
    <w:pPr>
      <w:spacing w:before="0" w:after="0"/>
    </w:pPr>
    <w:rPr>
      <w:rFonts w:ascii="Lucida Grande" w:hAnsi="Lucida Grande" w:cs="Lucida Grande"/>
      <w:sz w:val="18"/>
      <w:szCs w:val="18"/>
    </w:rPr>
  </w:style>
  <w:style w:type="character" w:styleId="BalloonTextChar" w:customStyle="1">
    <w:name w:val="Balloon Text Char"/>
    <w:link w:val="BalloonText"/>
    <w:rsid w:val="004D74F5"/>
    <w:rPr>
      <w:rFonts w:ascii="Lucida Grande" w:hAnsi="Lucida Grande" w:eastAsia="Calibri" w:cs="Lucida Grande"/>
      <w:sz w:val="18"/>
      <w:szCs w:val="18"/>
    </w:rPr>
  </w:style>
  <w:style w:type="paragraph" w:styleId="Header">
    <w:name w:val="header"/>
    <w:basedOn w:val="Normal"/>
    <w:link w:val="HeaderChar"/>
    <w:rsid w:val="002F1CAE"/>
    <w:pPr>
      <w:tabs>
        <w:tab w:val="center" w:pos="4320"/>
        <w:tab w:val="right" w:pos="8640"/>
      </w:tabs>
    </w:pPr>
  </w:style>
  <w:style w:type="character" w:styleId="HeaderChar" w:customStyle="1">
    <w:name w:val="Header Char"/>
    <w:link w:val="Header"/>
    <w:rsid w:val="002F1CAE"/>
    <w:rPr>
      <w:rFonts w:ascii="Arial" w:hAnsi="Arial" w:eastAsia="Calibri"/>
      <w:szCs w:val="22"/>
    </w:rPr>
  </w:style>
  <w:style w:type="paragraph" w:styleId="Footer">
    <w:name w:val="footer"/>
    <w:basedOn w:val="Normal"/>
    <w:link w:val="FooterChar"/>
    <w:rsid w:val="002F1CAE"/>
    <w:pPr>
      <w:tabs>
        <w:tab w:val="center" w:pos="4320"/>
        <w:tab w:val="right" w:pos="8640"/>
      </w:tabs>
    </w:pPr>
  </w:style>
  <w:style w:type="character" w:styleId="FooterChar" w:customStyle="1">
    <w:name w:val="Footer Char"/>
    <w:link w:val="Footer"/>
    <w:rsid w:val="002F1CAE"/>
    <w:rPr>
      <w:rFonts w:ascii="Arial" w:hAnsi="Arial" w:eastAsia="Calibri"/>
      <w:szCs w:val="22"/>
    </w:rPr>
  </w:style>
  <w:style w:type="paragraph" w:styleId="Code0" w:customStyle="1">
    <w:name w:val="Code"/>
    <w:basedOn w:val="HTMLPreformatted"/>
    <w:link w:val="CodeChar"/>
    <w:autoRedefine/>
    <w:rsid w:val="00E7519A"/>
    <w:pPr>
      <w:shd w:val="clear" w:color="auto" w:fill="E6E6E6"/>
      <w:tabs>
        <w:tab w:val="left" w:pos="117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color w:val="000000"/>
      <w:sz w:val="18"/>
    </w:rPr>
  </w:style>
  <w:style w:type="character" w:styleId="CodeChar" w:customStyle="1">
    <w:name w:val="Code Char"/>
    <w:link w:val="Code0"/>
    <w:rsid w:val="00E7519A"/>
    <w:rPr>
      <w:rFonts w:ascii="Courier New" w:hAnsi="Courier New" w:eastAsia="Times New Roman" w:cs="Courier New"/>
      <w:color w:val="000000"/>
      <w:sz w:val="18"/>
      <w:shd w:val="clear" w:color="auto" w:fill="E6E6E6"/>
    </w:rPr>
  </w:style>
  <w:style w:type="paragraph" w:styleId="HTMLPreformatted">
    <w:name w:val="HTML Preformatted"/>
    <w:basedOn w:val="Normal"/>
    <w:link w:val="HTMLPreformattedChar"/>
    <w:rsid w:val="00E7519A"/>
    <w:rPr>
      <w:rFonts w:ascii="Courier" w:hAnsi="Courier"/>
      <w:szCs w:val="20"/>
    </w:rPr>
  </w:style>
  <w:style w:type="character" w:styleId="HTMLPreformattedChar" w:customStyle="1">
    <w:name w:val="HTML Preformatted Char"/>
    <w:link w:val="HTMLPreformatted"/>
    <w:rsid w:val="00E7519A"/>
    <w:rPr>
      <w:rFonts w:ascii="Courier" w:hAnsi="Courier" w:eastAsia="Calibri"/>
    </w:rPr>
  </w:style>
  <w:style w:type="paragraph" w:styleId="TOC1">
    <w:name w:val="toc 1"/>
    <w:basedOn w:val="Normal"/>
    <w:next w:val="Normal"/>
    <w:autoRedefine/>
    <w:uiPriority w:val="39"/>
    <w:rsid w:val="00BA4DA9"/>
    <w:pPr>
      <w:tabs>
        <w:tab w:val="left" w:pos="400"/>
        <w:tab w:val="right" w:leader="dot" w:pos="8630"/>
      </w:tabs>
      <w:ind w:left="0"/>
      <w:pPrChange w:author="Lucas Steuber" w:date="2022-03-11T18:38:00Z" w:id="0">
        <w:pPr>
          <w:spacing w:before="60" w:after="60"/>
        </w:pPr>
      </w:pPrChange>
    </w:pPr>
    <w:rPr>
      <w:rPrChange w:author="Lucas Steuber" w:date="2022-03-11T18:38:00Z" w:id="0">
        <w:rPr>
          <w:rFonts w:ascii="Arial" w:hAnsi="Arial" w:eastAsia="Calibri"/>
          <w:szCs w:val="22"/>
          <w:lang w:val="en-US" w:eastAsia="en-US" w:bidi="ar-SA"/>
        </w:rPr>
      </w:rPrChange>
    </w:rPr>
  </w:style>
  <w:style w:type="paragraph" w:styleId="TOC2">
    <w:name w:val="toc 2"/>
    <w:basedOn w:val="Normal"/>
    <w:next w:val="Normal"/>
    <w:autoRedefine/>
    <w:uiPriority w:val="39"/>
    <w:rsid w:val="003F19BD"/>
    <w:pPr>
      <w:ind w:left="200"/>
    </w:pPr>
  </w:style>
  <w:style w:type="paragraph" w:styleId="TOC3">
    <w:name w:val="toc 3"/>
    <w:basedOn w:val="Normal"/>
    <w:next w:val="Normal"/>
    <w:autoRedefine/>
    <w:uiPriority w:val="39"/>
    <w:rsid w:val="003F19BD"/>
    <w:pPr>
      <w:ind w:left="400"/>
    </w:pPr>
  </w:style>
  <w:style w:type="paragraph" w:styleId="TOC4">
    <w:name w:val="toc 4"/>
    <w:basedOn w:val="Normal"/>
    <w:next w:val="Normal"/>
    <w:autoRedefine/>
    <w:uiPriority w:val="39"/>
    <w:rsid w:val="003F19BD"/>
    <w:pPr>
      <w:ind w:left="600"/>
    </w:pPr>
  </w:style>
  <w:style w:type="paragraph" w:styleId="DocumentMap">
    <w:name w:val="Document Map"/>
    <w:basedOn w:val="Normal"/>
    <w:link w:val="DocumentMapChar"/>
    <w:rsid w:val="00551C31"/>
    <w:rPr>
      <w:rFonts w:ascii="Lucida Grande" w:hAnsi="Lucida Grande" w:cs="Lucida Grande"/>
      <w:sz w:val="24"/>
      <w:szCs w:val="24"/>
    </w:rPr>
  </w:style>
  <w:style w:type="character" w:styleId="DocumentMapChar" w:customStyle="1">
    <w:name w:val="Document Map Char"/>
    <w:link w:val="DocumentMap"/>
    <w:rsid w:val="00551C31"/>
    <w:rPr>
      <w:rFonts w:ascii="Lucida Grande" w:hAnsi="Lucida Grande" w:eastAsia="Calibri" w:cs="Lucida Grande"/>
      <w:sz w:val="24"/>
      <w:szCs w:val="24"/>
    </w:rPr>
  </w:style>
  <w:style w:type="paragraph" w:styleId="SubHeading" w:customStyle="1">
    <w:name w:val="Sub Heading"/>
    <w:basedOn w:val="Normal"/>
    <w:rsid w:val="001641DC"/>
    <w:pPr>
      <w:pBdr>
        <w:bottom w:val="single" w:color="000080" w:sz="18" w:space="1"/>
      </w:pBdr>
      <w:tabs>
        <w:tab w:val="left" w:pos="720"/>
        <w:tab w:val="left" w:pos="1080"/>
      </w:tabs>
      <w:overflowPunct w:val="0"/>
      <w:autoSpaceDE w:val="0"/>
      <w:autoSpaceDN w:val="0"/>
      <w:adjustRightInd w:val="0"/>
      <w:spacing w:before="0" w:after="0"/>
      <w:ind w:right="4500" w:hanging="360"/>
      <w:textAlignment w:val="baseline"/>
    </w:pPr>
    <w:rPr>
      <w:rFonts w:ascii="Times New Roman" w:hAnsi="Times New Roman" w:eastAsia="Times New Roman"/>
      <w:b/>
      <w:bCs/>
      <w:sz w:val="24"/>
      <w:szCs w:val="24"/>
    </w:rPr>
  </w:style>
  <w:style w:type="character" w:styleId="ListParagraphChar" w:customStyle="1">
    <w:name w:val="List Paragraph Char"/>
    <w:aliases w:val="QP List Paragraph Char"/>
    <w:basedOn w:val="DefaultParagraphFont"/>
    <w:link w:val="ListParagraph"/>
    <w:uiPriority w:val="34"/>
    <w:locked/>
    <w:rsid w:val="00054215"/>
    <w:rPr>
      <w:rFonts w:ascii="Arial" w:hAnsi="Arial" w:eastAsia="MS Mincho"/>
    </w:rPr>
  </w:style>
  <w:style w:type="paragraph" w:styleId="CommentText">
    <w:name w:val="annotation text"/>
    <w:basedOn w:val="Normal"/>
    <w:link w:val="CommentTextChar"/>
    <w:rPr>
      <w:szCs w:val="20"/>
    </w:rPr>
  </w:style>
  <w:style w:type="character" w:styleId="CommentTextChar" w:customStyle="1">
    <w:name w:val="Comment Text Char"/>
    <w:basedOn w:val="DefaultParagraphFont"/>
    <w:link w:val="CommentText"/>
    <w:rPr>
      <w:rFonts w:ascii="Arial" w:hAnsi="Arial" w:eastAsia="Calibri"/>
    </w:rPr>
  </w:style>
  <w:style w:type="character" w:styleId="CommentReference">
    <w:name w:val="annotation reference"/>
    <w:basedOn w:val="DefaultParagraphFont"/>
    <w:rPr>
      <w:sz w:val="16"/>
      <w:szCs w:val="16"/>
    </w:rPr>
  </w:style>
  <w:style w:type="paragraph" w:styleId="Revision">
    <w:name w:val="Revision"/>
    <w:hidden/>
    <w:rsid w:val="00B15215"/>
    <w:rPr>
      <w:rFonts w:ascii="Arial" w:hAnsi="Arial" w:eastAsia="Calibri"/>
      <w:szCs w:val="22"/>
    </w:rPr>
  </w:style>
  <w:style w:type="paragraph" w:styleId="CommentSubject">
    <w:name w:val="annotation subject"/>
    <w:basedOn w:val="CommentText"/>
    <w:next w:val="CommentText"/>
    <w:link w:val="CommentSubjectChar"/>
    <w:rsid w:val="007E3D36"/>
    <w:rPr>
      <w:b/>
      <w:bCs/>
    </w:rPr>
  </w:style>
  <w:style w:type="character" w:styleId="CommentSubjectChar" w:customStyle="1">
    <w:name w:val="Comment Subject Char"/>
    <w:basedOn w:val="CommentTextChar"/>
    <w:link w:val="CommentSubject"/>
    <w:rsid w:val="007E3D36"/>
    <w:rPr>
      <w:rFonts w:ascii="Arial" w:hAnsi="Arial" w:eastAsia="Calibri"/>
      <w:b/>
      <w:bCs/>
    </w:rPr>
  </w:style>
  <w:style w:type="character" w:styleId="UnresolvedMention">
    <w:name w:val="Unresolved Mention"/>
    <w:basedOn w:val="DefaultParagraphFont"/>
    <w:rsid w:val="007616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109298">
      <w:bodyDiv w:val="1"/>
      <w:marLeft w:val="0"/>
      <w:marRight w:val="0"/>
      <w:marTop w:val="0"/>
      <w:marBottom w:val="0"/>
      <w:divBdr>
        <w:top w:val="none" w:sz="0" w:space="0" w:color="auto"/>
        <w:left w:val="none" w:sz="0" w:space="0" w:color="auto"/>
        <w:bottom w:val="none" w:sz="0" w:space="0" w:color="auto"/>
        <w:right w:val="none" w:sz="0" w:space="0" w:color="auto"/>
      </w:divBdr>
      <w:divsChild>
        <w:div w:id="1627738064">
          <w:marLeft w:val="0"/>
          <w:marRight w:val="0"/>
          <w:marTop w:val="0"/>
          <w:marBottom w:val="0"/>
          <w:divBdr>
            <w:top w:val="none" w:sz="0" w:space="0" w:color="auto"/>
            <w:left w:val="none" w:sz="0" w:space="0" w:color="auto"/>
            <w:bottom w:val="none" w:sz="0" w:space="0" w:color="auto"/>
            <w:right w:val="none" w:sz="0" w:space="0" w:color="auto"/>
          </w:divBdr>
          <w:divsChild>
            <w:div w:id="894318158">
              <w:marLeft w:val="0"/>
              <w:marRight w:val="0"/>
              <w:marTop w:val="0"/>
              <w:marBottom w:val="0"/>
              <w:divBdr>
                <w:top w:val="none" w:sz="0" w:space="0" w:color="auto"/>
                <w:left w:val="none" w:sz="0" w:space="0" w:color="auto"/>
                <w:bottom w:val="none" w:sz="0" w:space="0" w:color="auto"/>
                <w:right w:val="none" w:sz="0" w:space="0" w:color="auto"/>
              </w:divBdr>
              <w:divsChild>
                <w:div w:id="16528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653390">
      <w:bodyDiv w:val="1"/>
      <w:marLeft w:val="0"/>
      <w:marRight w:val="0"/>
      <w:marTop w:val="0"/>
      <w:marBottom w:val="0"/>
      <w:divBdr>
        <w:top w:val="none" w:sz="0" w:space="0" w:color="auto"/>
        <w:left w:val="none" w:sz="0" w:space="0" w:color="auto"/>
        <w:bottom w:val="none" w:sz="0" w:space="0" w:color="auto"/>
        <w:right w:val="none" w:sz="0" w:space="0" w:color="auto"/>
      </w:divBdr>
      <w:divsChild>
        <w:div w:id="1066882131">
          <w:marLeft w:val="0"/>
          <w:marRight w:val="0"/>
          <w:marTop w:val="0"/>
          <w:marBottom w:val="0"/>
          <w:divBdr>
            <w:top w:val="none" w:sz="0" w:space="0" w:color="auto"/>
            <w:left w:val="none" w:sz="0" w:space="0" w:color="auto"/>
            <w:bottom w:val="none" w:sz="0" w:space="0" w:color="auto"/>
            <w:right w:val="none" w:sz="0" w:space="0" w:color="auto"/>
          </w:divBdr>
          <w:divsChild>
            <w:div w:id="2103867345">
              <w:marLeft w:val="0"/>
              <w:marRight w:val="0"/>
              <w:marTop w:val="0"/>
              <w:marBottom w:val="0"/>
              <w:divBdr>
                <w:top w:val="none" w:sz="0" w:space="0" w:color="auto"/>
                <w:left w:val="none" w:sz="0" w:space="0" w:color="auto"/>
                <w:bottom w:val="none" w:sz="0" w:space="0" w:color="auto"/>
                <w:right w:val="none" w:sz="0" w:space="0" w:color="auto"/>
              </w:divBdr>
              <w:divsChild>
                <w:div w:id="138139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49371">
      <w:bodyDiv w:val="1"/>
      <w:marLeft w:val="0"/>
      <w:marRight w:val="0"/>
      <w:marTop w:val="0"/>
      <w:marBottom w:val="0"/>
      <w:divBdr>
        <w:top w:val="none" w:sz="0" w:space="0" w:color="auto"/>
        <w:left w:val="none" w:sz="0" w:space="0" w:color="auto"/>
        <w:bottom w:val="none" w:sz="0" w:space="0" w:color="auto"/>
        <w:right w:val="none" w:sz="0" w:space="0" w:color="auto"/>
      </w:divBdr>
    </w:div>
    <w:div w:id="988511260">
      <w:bodyDiv w:val="1"/>
      <w:marLeft w:val="0"/>
      <w:marRight w:val="0"/>
      <w:marTop w:val="0"/>
      <w:marBottom w:val="0"/>
      <w:divBdr>
        <w:top w:val="none" w:sz="0" w:space="0" w:color="auto"/>
        <w:left w:val="none" w:sz="0" w:space="0" w:color="auto"/>
        <w:bottom w:val="none" w:sz="0" w:space="0" w:color="auto"/>
        <w:right w:val="none" w:sz="0" w:space="0" w:color="auto"/>
      </w:divBdr>
    </w:div>
    <w:div w:id="1002051027">
      <w:bodyDiv w:val="1"/>
      <w:marLeft w:val="0"/>
      <w:marRight w:val="0"/>
      <w:marTop w:val="0"/>
      <w:marBottom w:val="0"/>
      <w:divBdr>
        <w:top w:val="none" w:sz="0" w:space="0" w:color="auto"/>
        <w:left w:val="none" w:sz="0" w:space="0" w:color="auto"/>
        <w:bottom w:val="none" w:sz="0" w:space="0" w:color="auto"/>
        <w:right w:val="none" w:sz="0" w:space="0" w:color="auto"/>
      </w:divBdr>
    </w:div>
    <w:div w:id="1644233321">
      <w:bodyDiv w:val="1"/>
      <w:marLeft w:val="0"/>
      <w:marRight w:val="0"/>
      <w:marTop w:val="0"/>
      <w:marBottom w:val="0"/>
      <w:divBdr>
        <w:top w:val="none" w:sz="0" w:space="0" w:color="auto"/>
        <w:left w:val="none" w:sz="0" w:space="0" w:color="auto"/>
        <w:bottom w:val="none" w:sz="0" w:space="0" w:color="auto"/>
        <w:right w:val="none" w:sz="0" w:space="0" w:color="auto"/>
      </w:divBdr>
    </w:div>
    <w:div w:id="1741438358">
      <w:bodyDiv w:val="1"/>
      <w:marLeft w:val="0"/>
      <w:marRight w:val="0"/>
      <w:marTop w:val="0"/>
      <w:marBottom w:val="0"/>
      <w:divBdr>
        <w:top w:val="none" w:sz="0" w:space="0" w:color="auto"/>
        <w:left w:val="none" w:sz="0" w:space="0" w:color="auto"/>
        <w:bottom w:val="none" w:sz="0" w:space="0" w:color="auto"/>
        <w:right w:val="none" w:sz="0" w:space="0" w:color="auto"/>
      </w:divBdr>
    </w:div>
    <w:div w:id="1800762416">
      <w:bodyDiv w:val="1"/>
      <w:marLeft w:val="0"/>
      <w:marRight w:val="0"/>
      <w:marTop w:val="0"/>
      <w:marBottom w:val="0"/>
      <w:divBdr>
        <w:top w:val="none" w:sz="0" w:space="0" w:color="auto"/>
        <w:left w:val="none" w:sz="0" w:space="0" w:color="auto"/>
        <w:bottom w:val="none" w:sz="0" w:space="0" w:color="auto"/>
        <w:right w:val="none" w:sz="0" w:space="0" w:color="auto"/>
      </w:divBdr>
      <w:divsChild>
        <w:div w:id="1088384137">
          <w:marLeft w:val="0"/>
          <w:marRight w:val="0"/>
          <w:marTop w:val="0"/>
          <w:marBottom w:val="0"/>
          <w:divBdr>
            <w:top w:val="none" w:sz="0" w:space="0" w:color="auto"/>
            <w:left w:val="none" w:sz="0" w:space="0" w:color="auto"/>
            <w:bottom w:val="none" w:sz="0" w:space="0" w:color="auto"/>
            <w:right w:val="none" w:sz="0" w:space="0" w:color="auto"/>
          </w:divBdr>
          <w:divsChild>
            <w:div w:id="2053261062">
              <w:marLeft w:val="0"/>
              <w:marRight w:val="0"/>
              <w:marTop w:val="0"/>
              <w:marBottom w:val="0"/>
              <w:divBdr>
                <w:top w:val="none" w:sz="0" w:space="0" w:color="auto"/>
                <w:left w:val="none" w:sz="0" w:space="0" w:color="auto"/>
                <w:bottom w:val="none" w:sz="0" w:space="0" w:color="auto"/>
                <w:right w:val="none" w:sz="0" w:space="0" w:color="auto"/>
              </w:divBdr>
              <w:divsChild>
                <w:div w:id="125246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smartstonesco-my.sharepoint.com/:w:/g/personal/wil_cognixion_com/EQC-FpKpUhZNlzgDGrhRtB8BbjCiYOfzLBLc5xjdYpvsUw?e=aGXbhm" TargetMode="External"/><Relationship Id="rId18" Type="http://schemas.microsoft.com/office/2018/08/relationships/commentsExtensible" Target="commentsExtensible.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tyles" Target="styles.xml"/><Relationship Id="rId12" Type="http://schemas.openxmlformats.org/officeDocument/2006/relationships/image" Target="media/image1.tiff"/><Relationship Id="rId17" Type="http://schemas.microsoft.com/office/2016/09/relationships/commentsIds" Target="commentsIds.xml"/><Relationship Id="rId25" Type="http://schemas.microsoft.com/office/2011/relationships/people" Target="peop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comments" Target="comments.xml"/><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docs.google.com/document/d/12kHk5FryboY2MnrMz28mdrQJYkgYBw4U1K5MpJIogCY/edit" TargetMode="External"/><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wil/Library/Group%2520Containers/UBF8T346G9.Office/User%2520Content.localized/Templates.localized/DesignD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SharedWithUsers xmlns="4cfae4e1-e157-46fd-8ad5-7d0d60b9829c">
      <UserInfo>
        <DisplayName/>
        <AccountId xsi:nil="true"/>
        <AccountType/>
      </UserInfo>
    </SharedWithUsers>
    <TaxCatchAll xmlns="4cfae4e1-e157-46fd-8ad5-7d0d60b9829c" xsi:nil="true"/>
    <lcf76f155ced4ddcb4097134ff3c332f xmlns="fbec9d2a-76d0-469a-aa95-2dff2ed60da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F09EB3FAB65EB4AAD33BD7B8D7AADE9" ma:contentTypeVersion="13" ma:contentTypeDescription="Create a new document." ma:contentTypeScope="" ma:versionID="ef11e01c97f8b3cb3024d6aee7e9fd23">
  <xsd:schema xmlns:xsd="http://www.w3.org/2001/XMLSchema" xmlns:xs="http://www.w3.org/2001/XMLSchema" xmlns:p="http://schemas.microsoft.com/office/2006/metadata/properties" xmlns:ns2="fbec9d2a-76d0-469a-aa95-2dff2ed60da0" xmlns:ns3="4cfae4e1-e157-46fd-8ad5-7d0d60b9829c" targetNamespace="http://schemas.microsoft.com/office/2006/metadata/properties" ma:root="true" ma:fieldsID="1f059af3797d13e45ae6e7be3893ed80" ns2:_="" ns3:_="">
    <xsd:import namespace="fbec9d2a-76d0-469a-aa95-2dff2ed60da0"/>
    <xsd:import namespace="4cfae4e1-e157-46fd-8ad5-7d0d60b9829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ec9d2a-76d0-469a-aa95-2dff2ed60d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63b9481-7f01-4991-9fcf-1e13ffbe1e4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cfae4e1-e157-46fd-8ad5-7d0d60b9829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99b7386-50c5-41f4-ac8e-70afae3ea96b}" ma:internalName="TaxCatchAll" ma:showField="CatchAllData" ma:web="4cfae4e1-e157-46fd-8ad5-7d0d60b9829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2D362C2F-3948-2241-82F2-36A1155B2E71}">
  <ds:schemaRefs>
    <ds:schemaRef ds:uri="http://schemas.openxmlformats.org/officeDocument/2006/bibliography"/>
  </ds:schemaRefs>
</ds:datastoreItem>
</file>

<file path=customXml/itemProps2.xml><?xml version="1.0" encoding="utf-8"?>
<ds:datastoreItem xmlns:ds="http://schemas.openxmlformats.org/officeDocument/2006/customXml" ds:itemID="{F55CC757-8AA0-4D95-9002-78EB41343EAD}">
  <ds:schemaRefs>
    <ds:schemaRef ds:uri="http://schemas.microsoft.com/office/2006/metadata/properties"/>
    <ds:schemaRef ds:uri="http://schemas.microsoft.com/office/infopath/2007/PartnerControls"/>
    <ds:schemaRef ds:uri="4cfae4e1-e157-46fd-8ad5-7d0d60b9829c"/>
  </ds:schemaRefs>
</ds:datastoreItem>
</file>

<file path=customXml/itemProps3.xml><?xml version="1.0" encoding="utf-8"?>
<ds:datastoreItem xmlns:ds="http://schemas.openxmlformats.org/officeDocument/2006/customXml" ds:itemID="{38AD6B96-A986-4F86-B6E3-096E5B70AF5C}">
  <ds:schemaRefs>
    <ds:schemaRef ds:uri="http://schemas.microsoft.com/sharepoint/v3/contenttype/forms"/>
  </ds:schemaRefs>
</ds:datastoreItem>
</file>

<file path=customXml/itemProps4.xml><?xml version="1.0" encoding="utf-8"?>
<ds:datastoreItem xmlns:ds="http://schemas.openxmlformats.org/officeDocument/2006/customXml" ds:itemID="{E181AA7D-395B-46E8-B1D6-76376E4F461C}"/>
</file>

<file path=customXml/itemProps5.xml><?xml version="1.0" encoding="utf-8"?>
<ds:datastoreItem xmlns:ds="http://schemas.openxmlformats.org/officeDocument/2006/customXml" ds:itemID="{8B718BF1-CA61-4882-ADFF-D35876A6E0A8}">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DesignDoc.dotx</Template>
  <TotalTime>65</TotalTime>
  <Pages>10</Pages>
  <Words>2886</Words>
  <Characters>16455</Characters>
  <Application>Microsoft Office Word</Application>
  <DocSecurity>0</DocSecurity>
  <Lines>137</Lines>
  <Paragraphs>38</Paragraphs>
  <ScaleCrop>false</ScaleCrop>
  <Manager/>
  <Company>Quickplay</Company>
  <LinksUpToDate>false</LinksUpToDate>
  <CharactersWithSpaces>19303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document is a draft high-level design to address refactoring of the VSTB catalog browsing functionality to make it more widely applicable</dc:title>
  <dc:subject/>
  <dc:creator>Microsoft Office User</dc:creator>
  <cp:keywords/>
  <dc:description/>
  <cp:lastModifiedBy>Noura Almawi</cp:lastModifiedBy>
  <cp:revision>451</cp:revision>
  <cp:lastPrinted>2014-09-08T22:04:00Z</cp:lastPrinted>
  <dcterms:created xsi:type="dcterms:W3CDTF">2022-02-15T20:07:00Z</dcterms:created>
  <dcterms:modified xsi:type="dcterms:W3CDTF">2022-04-06T01:09:00Z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QPM001-159-1265</vt:lpwstr>
  </property>
  <property fmtid="{D5CDD505-2E9C-101B-9397-08002B2CF9AE}" pid="3" name="_dlc_DocIdItemGuid">
    <vt:lpwstr>698549c1-f185-4727-811e-ef71dd8988fc</vt:lpwstr>
  </property>
  <property fmtid="{D5CDD505-2E9C-101B-9397-08002B2CF9AE}" pid="4" name="_dlc_DocIdUrl">
    <vt:lpwstr>https://quickplaytest.sharepoint.com/sites/QPM/departments/product/development/_layouts/15/DocIdRedir.aspx?ID=QPM001-159-1265, QPM001-159-1265</vt:lpwstr>
  </property>
  <property fmtid="{D5CDD505-2E9C-101B-9397-08002B2CF9AE}" pid="5" name="SharedWithUsers">
    <vt:lpwstr/>
  </property>
  <property fmtid="{D5CDD505-2E9C-101B-9397-08002B2CF9AE}" pid="6" name="Project">
    <vt:lpwstr/>
  </property>
  <property fmtid="{D5CDD505-2E9C-101B-9397-08002B2CF9AE}" pid="7" name="mc62f90a1ea6416d832576cddb3b0ab9">
    <vt:lpwstr/>
  </property>
  <property fmtid="{D5CDD505-2E9C-101B-9397-08002B2CF9AE}" pid="8" name="Description0">
    <vt:lpwstr/>
  </property>
  <property fmtid="{D5CDD505-2E9C-101B-9397-08002B2CF9AE}" pid="9" name="TaxCatchAll">
    <vt:lpwstr/>
  </property>
  <property fmtid="{D5CDD505-2E9C-101B-9397-08002B2CF9AE}" pid="10" name="ContentTypeId">
    <vt:lpwstr>0x0101002F09EB3FAB65EB4AAD33BD7B8D7AADE9</vt:lpwstr>
  </property>
</Properties>
</file>