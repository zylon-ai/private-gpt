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7194B" w14:textId="4956BBFA" w:rsidR="005017EC" w:rsidRPr="00A50BB4" w:rsidRDefault="00A6274C" w:rsidP="00FC2DA6">
      <w:bookmarkStart w:id="0" w:name="_Hlk128542062"/>
      <w:bookmarkEnd w:id="0"/>
      <w:r w:rsidRPr="00A50BB4">
        <w:rPr>
          <w:noProof/>
        </w:rPr>
        <w:drawing>
          <wp:anchor distT="0" distB="0" distL="114300" distR="114300" simplePos="0" relativeHeight="251658240" behindDoc="0" locked="0" layoutInCell="1" allowOverlap="1" wp14:anchorId="695FA88B" wp14:editId="64B86DE1">
            <wp:simplePos x="2543175" y="990600"/>
            <wp:positionH relativeFrom="margin">
              <wp:align>center</wp:align>
            </wp:positionH>
            <wp:positionV relativeFrom="paragraph">
              <wp:align>top</wp:align>
            </wp:positionV>
            <wp:extent cx="2688590" cy="95123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8590" cy="951230"/>
                    </a:xfrm>
                    <a:prstGeom prst="rect">
                      <a:avLst/>
                    </a:prstGeom>
                    <a:noFill/>
                  </pic:spPr>
                </pic:pic>
              </a:graphicData>
            </a:graphic>
          </wp:anchor>
        </w:drawing>
      </w:r>
      <w:r w:rsidR="003401B1" w:rsidRPr="00A50BB4">
        <w:br w:type="textWrapping" w:clear="all"/>
      </w:r>
    </w:p>
    <w:p w14:paraId="3DD2354D" w14:textId="77777777" w:rsidR="00533D59" w:rsidRPr="00A50BB4" w:rsidRDefault="00533D59" w:rsidP="00FC2DA6"/>
    <w:p w14:paraId="004F61FF" w14:textId="77777777" w:rsidR="005E240D" w:rsidRPr="005E240D" w:rsidRDefault="005E240D" w:rsidP="00A5391C">
      <w:pPr>
        <w:pStyle w:val="Title"/>
      </w:pPr>
      <w:r w:rsidRPr="005E240D">
        <w:t xml:space="preserve">Marketing and Customer Requirements Document </w:t>
      </w:r>
    </w:p>
    <w:p w14:paraId="006F23D2" w14:textId="77777777" w:rsidR="005E240D" w:rsidRPr="005E240D" w:rsidRDefault="005E240D" w:rsidP="00A5391C">
      <w:pPr>
        <w:pStyle w:val="Title"/>
      </w:pPr>
      <w:r w:rsidRPr="005E240D">
        <w:t>Project Yoda</w:t>
      </w:r>
    </w:p>
    <w:p w14:paraId="42BDDAE6" w14:textId="77777777" w:rsidR="005E240D" w:rsidRPr="005E240D" w:rsidRDefault="005E240D" w:rsidP="00A5391C">
      <w:pPr>
        <w:pStyle w:val="Title"/>
      </w:pPr>
      <w:r w:rsidRPr="005E240D">
        <w:t>IMP-002</w:t>
      </w:r>
    </w:p>
    <w:p w14:paraId="476512DD" w14:textId="77777777" w:rsidR="00533D59" w:rsidRPr="00A50BB4" w:rsidRDefault="00533D59" w:rsidP="00FC2DA6"/>
    <w:p w14:paraId="0B918978" w14:textId="77777777" w:rsidR="00533D59" w:rsidRPr="00A50BB4" w:rsidRDefault="00533D59" w:rsidP="00FC2DA6"/>
    <w:tbl>
      <w:tblPr>
        <w:tblStyle w:val="TableGrid"/>
        <w:tblW w:w="0" w:type="auto"/>
        <w:tblInd w:w="895" w:type="dxa"/>
        <w:tblLook w:val="04A0" w:firstRow="1" w:lastRow="0" w:firstColumn="1" w:lastColumn="0" w:noHBand="0" w:noVBand="1"/>
      </w:tblPr>
      <w:tblGrid>
        <w:gridCol w:w="717"/>
        <w:gridCol w:w="2253"/>
        <w:gridCol w:w="2880"/>
        <w:gridCol w:w="3325"/>
      </w:tblGrid>
      <w:tr w:rsidR="00182CF4" w:rsidRPr="00A50BB4" w14:paraId="44F9E149" w14:textId="77777777" w:rsidTr="001F556F">
        <w:tc>
          <w:tcPr>
            <w:tcW w:w="9175" w:type="dxa"/>
            <w:gridSpan w:val="4"/>
          </w:tcPr>
          <w:p w14:paraId="69538A9F" w14:textId="2102D29E" w:rsidR="00182CF4" w:rsidRPr="00A50BB4" w:rsidRDefault="00182CF4" w:rsidP="00FC2DA6">
            <w:r w:rsidRPr="00A50BB4">
              <w:t>REVISION HISTORY</w:t>
            </w:r>
          </w:p>
        </w:tc>
      </w:tr>
      <w:tr w:rsidR="00182CF4" w:rsidRPr="00A50BB4" w14:paraId="3F544C82" w14:textId="77777777" w:rsidTr="00B0087B">
        <w:tc>
          <w:tcPr>
            <w:tcW w:w="717" w:type="dxa"/>
            <w:vAlign w:val="center"/>
          </w:tcPr>
          <w:p w14:paraId="41447A19" w14:textId="77777777" w:rsidR="00182CF4" w:rsidRPr="00A50BB4" w:rsidRDefault="00182CF4" w:rsidP="00FC2DA6">
            <w:r w:rsidRPr="00A50BB4">
              <w:t>REV</w:t>
            </w:r>
          </w:p>
        </w:tc>
        <w:tc>
          <w:tcPr>
            <w:tcW w:w="2253" w:type="dxa"/>
            <w:vAlign w:val="center"/>
          </w:tcPr>
          <w:p w14:paraId="72FA3BE3" w14:textId="6A12C4E0" w:rsidR="00182CF4" w:rsidRPr="00A50BB4" w:rsidRDefault="00182CF4" w:rsidP="00FC2DA6">
            <w:r w:rsidRPr="00A50BB4">
              <w:t>DCO #</w:t>
            </w:r>
          </w:p>
        </w:tc>
        <w:tc>
          <w:tcPr>
            <w:tcW w:w="2880" w:type="dxa"/>
            <w:vAlign w:val="center"/>
          </w:tcPr>
          <w:p w14:paraId="7B0CDCFB" w14:textId="104CF25B" w:rsidR="00182CF4" w:rsidRPr="00A50BB4" w:rsidRDefault="00182CF4" w:rsidP="00FC2DA6">
            <w:r w:rsidRPr="00A50BB4">
              <w:t>DESCRIPTION</w:t>
            </w:r>
          </w:p>
        </w:tc>
        <w:tc>
          <w:tcPr>
            <w:tcW w:w="3325" w:type="dxa"/>
            <w:vAlign w:val="center"/>
          </w:tcPr>
          <w:p w14:paraId="37868976" w14:textId="77777777" w:rsidR="00182CF4" w:rsidRPr="00A50BB4" w:rsidRDefault="00182CF4" w:rsidP="00FC2DA6">
            <w:r w:rsidRPr="00A50BB4">
              <w:t>Revision Date</w:t>
            </w:r>
          </w:p>
        </w:tc>
      </w:tr>
      <w:tr w:rsidR="00182CF4" w:rsidRPr="00A50BB4" w14:paraId="5E7E1C90" w14:textId="77777777" w:rsidTr="00B0087B">
        <w:tc>
          <w:tcPr>
            <w:tcW w:w="717" w:type="dxa"/>
            <w:vAlign w:val="center"/>
          </w:tcPr>
          <w:p w14:paraId="2007EC7F" w14:textId="621587EB" w:rsidR="00182CF4" w:rsidRPr="00A50BB4" w:rsidRDefault="00B0087B" w:rsidP="00FC2DA6">
            <w:r w:rsidRPr="00A50BB4">
              <w:t>0</w:t>
            </w:r>
          </w:p>
        </w:tc>
        <w:tc>
          <w:tcPr>
            <w:tcW w:w="2253" w:type="dxa"/>
            <w:vAlign w:val="center"/>
          </w:tcPr>
          <w:p w14:paraId="7C1FB837" w14:textId="44E4EBC7" w:rsidR="00182CF4" w:rsidRPr="00A50BB4" w:rsidRDefault="00B44155" w:rsidP="00FC2DA6">
            <w:r w:rsidRPr="00A50BB4">
              <w:t>CO-20</w:t>
            </w:r>
          </w:p>
        </w:tc>
        <w:tc>
          <w:tcPr>
            <w:tcW w:w="2880" w:type="dxa"/>
            <w:vAlign w:val="center"/>
          </w:tcPr>
          <w:p w14:paraId="6B0892BC" w14:textId="04D86177" w:rsidR="00182CF4" w:rsidRPr="00A50BB4" w:rsidRDefault="00182CF4" w:rsidP="00FC2DA6">
            <w:r w:rsidRPr="00A50BB4">
              <w:t>Initial Release</w:t>
            </w:r>
          </w:p>
        </w:tc>
        <w:tc>
          <w:tcPr>
            <w:tcW w:w="3325" w:type="dxa"/>
            <w:vAlign w:val="center"/>
          </w:tcPr>
          <w:p w14:paraId="42F224E4" w14:textId="3E05819A" w:rsidR="00182CF4" w:rsidRPr="00A50BB4" w:rsidRDefault="00B0087B" w:rsidP="00FC2DA6">
            <w:r w:rsidRPr="00A50BB4">
              <w:t>See Greenlight Guru</w:t>
            </w:r>
          </w:p>
        </w:tc>
      </w:tr>
      <w:tr w:rsidR="000F7A19" w:rsidRPr="00A50BB4" w14:paraId="0FEB3906" w14:textId="77777777" w:rsidTr="00B0087B">
        <w:tc>
          <w:tcPr>
            <w:tcW w:w="717" w:type="dxa"/>
            <w:vAlign w:val="center"/>
          </w:tcPr>
          <w:p w14:paraId="6A208EBA" w14:textId="6A78AC2F" w:rsidR="000F7A19" w:rsidRPr="00A50BB4" w:rsidRDefault="000F7A19" w:rsidP="00FC2DA6">
            <w:r>
              <w:t>1</w:t>
            </w:r>
          </w:p>
        </w:tc>
        <w:tc>
          <w:tcPr>
            <w:tcW w:w="2253" w:type="dxa"/>
            <w:vAlign w:val="center"/>
          </w:tcPr>
          <w:p w14:paraId="7E107612" w14:textId="3C6A6F41" w:rsidR="000F7A19" w:rsidRPr="00A50BB4" w:rsidRDefault="000F7A19" w:rsidP="00FC2DA6">
            <w:proofErr w:type="spellStart"/>
            <w:r>
              <w:t>Xx</w:t>
            </w:r>
            <w:proofErr w:type="spellEnd"/>
          </w:p>
        </w:tc>
        <w:tc>
          <w:tcPr>
            <w:tcW w:w="2880" w:type="dxa"/>
            <w:vAlign w:val="center"/>
          </w:tcPr>
          <w:p w14:paraId="588E7E15" w14:textId="4A521EA1" w:rsidR="000F7A19" w:rsidRPr="00A50BB4" w:rsidRDefault="000F7A19" w:rsidP="00FC2DA6">
            <w:r>
              <w:t>Feasibility Release</w:t>
            </w:r>
          </w:p>
        </w:tc>
        <w:tc>
          <w:tcPr>
            <w:tcW w:w="3325" w:type="dxa"/>
            <w:vAlign w:val="center"/>
          </w:tcPr>
          <w:p w14:paraId="6D87DB0B" w14:textId="682C8006" w:rsidR="000F7A19" w:rsidRPr="00A50BB4" w:rsidRDefault="000F7A19" w:rsidP="00FC2DA6">
            <w:r>
              <w:t>xx</w:t>
            </w:r>
          </w:p>
        </w:tc>
      </w:tr>
    </w:tbl>
    <w:p w14:paraId="00F45ADC" w14:textId="77777777" w:rsidR="0037650A" w:rsidRPr="00A50BB4" w:rsidRDefault="0037650A" w:rsidP="00FC2DA6"/>
    <w:p w14:paraId="394E5D19" w14:textId="0D6724DA" w:rsidR="0037650A" w:rsidRPr="00A50BB4" w:rsidRDefault="005703D7" w:rsidP="00FC2DA6">
      <w:r w:rsidRPr="00A50BB4">
        <w:tab/>
      </w:r>
    </w:p>
    <w:p w14:paraId="0E566440" w14:textId="47FA9B2F" w:rsidR="0037650A" w:rsidRPr="00A50BB4" w:rsidRDefault="0037650A" w:rsidP="00FC2DA6">
      <w:r w:rsidRPr="00A50BB4">
        <w:rPr>
          <w:b/>
        </w:rPr>
        <w:t xml:space="preserve">Abstract: </w:t>
      </w:r>
      <w:r w:rsidRPr="00A50BB4">
        <w:t xml:space="preserve">This document is </w:t>
      </w:r>
      <w:r w:rsidR="00D52A70" w:rsidRPr="00A50BB4">
        <w:t xml:space="preserve">an outline of the product </w:t>
      </w:r>
      <w:r w:rsidR="003F63E6" w:rsidRPr="00A50BB4">
        <w:t>strategy and product requirements.</w:t>
      </w:r>
    </w:p>
    <w:p w14:paraId="235093DD" w14:textId="77777777" w:rsidR="0037650A" w:rsidRPr="00A50BB4" w:rsidRDefault="0037650A" w:rsidP="00FC2DA6"/>
    <w:p w14:paraId="654549FE" w14:textId="77777777" w:rsidR="0037650A" w:rsidRPr="00A50BB4" w:rsidRDefault="0037650A" w:rsidP="00FC2DA6">
      <w:pPr>
        <w:rPr>
          <w:lang w:val="en-CA"/>
        </w:rPr>
      </w:pPr>
      <w:r w:rsidRPr="00A50BB4">
        <w:rPr>
          <w:b/>
          <w:bCs/>
          <w:lang w:val="en-CA"/>
        </w:rPr>
        <w:t>Statement of Confidentiality</w:t>
      </w:r>
      <w:r w:rsidRPr="00A50BB4">
        <w:rPr>
          <w:lang w:val="en-CA"/>
        </w:rPr>
        <w:t xml:space="preserve">: This document and supporting materials contain confidential and proprietary business information of Cognixion. These materials may be printed or copied for internal </w:t>
      </w:r>
      <w:proofErr w:type="gramStart"/>
      <w:r w:rsidRPr="00A50BB4">
        <w:rPr>
          <w:lang w:val="en-CA"/>
        </w:rPr>
        <w:t>use, but</w:t>
      </w:r>
      <w:proofErr w:type="gramEnd"/>
      <w:r w:rsidRPr="00A50BB4">
        <w:rPr>
          <w:lang w:val="en-CA"/>
        </w:rPr>
        <w:t xml:space="preserve"> are not to be shared with other parties without explicit permission.</w:t>
      </w:r>
    </w:p>
    <w:p w14:paraId="2E3484C5" w14:textId="77777777" w:rsidR="0037650A" w:rsidRPr="00A50BB4" w:rsidRDefault="0037650A" w:rsidP="00FC2DA6"/>
    <w:p w14:paraId="5FB07C33" w14:textId="505A4FCB" w:rsidR="00A36E7A" w:rsidRPr="00A50BB4" w:rsidRDefault="00FC12A1"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DIRECTIONS:  </w:t>
      </w:r>
      <w:r w:rsidR="00D83B51" w:rsidRPr="00A50BB4">
        <w:rPr>
          <w:rStyle w:val="IntenseEmphasis"/>
          <w:rFonts w:asciiTheme="minorHAnsi" w:hAnsiTheme="minorHAnsi" w:cstheme="minorHAnsi"/>
          <w:u w:val="single"/>
        </w:rPr>
        <w:t>No black text may be altered.</w:t>
      </w:r>
      <w:r w:rsidR="00D83B51" w:rsidRPr="00A50BB4">
        <w:rPr>
          <w:rStyle w:val="IntenseEmphasis"/>
          <w:rFonts w:asciiTheme="minorHAnsi" w:hAnsiTheme="minorHAnsi" w:cstheme="minorHAnsi"/>
        </w:rPr>
        <w:t xml:space="preserve"> </w:t>
      </w:r>
      <w:r w:rsidR="005322F0" w:rsidRPr="00A50BB4">
        <w:rPr>
          <w:rStyle w:val="IntenseEmphasis"/>
          <w:rFonts w:asciiTheme="minorHAnsi" w:hAnsiTheme="minorHAnsi" w:cstheme="minorHAnsi"/>
        </w:rPr>
        <w:t xml:space="preserve">Be sure to update the header with Title, Doc # and Revision. </w:t>
      </w:r>
      <w:r w:rsidR="00F84BAB" w:rsidRPr="00A50BB4">
        <w:rPr>
          <w:rStyle w:val="IntenseEmphasis"/>
          <w:rFonts w:asciiTheme="minorHAnsi" w:hAnsiTheme="minorHAnsi" w:cstheme="minorHAnsi"/>
        </w:rPr>
        <w:t>Please delete all blue text, it is for information and direction only.</w:t>
      </w:r>
      <w:r w:rsidR="00373CEB" w:rsidRPr="00A50BB4">
        <w:rPr>
          <w:rStyle w:val="IntenseEmphasis"/>
          <w:rFonts w:asciiTheme="minorHAnsi" w:hAnsiTheme="minorHAnsi" w:cstheme="minorHAnsi"/>
        </w:rPr>
        <w:t xml:space="preserve">  Do use the “styles” </w:t>
      </w:r>
      <w:r w:rsidR="00D21541" w:rsidRPr="00A50BB4">
        <w:rPr>
          <w:rStyle w:val="IntenseEmphasis"/>
          <w:rFonts w:asciiTheme="minorHAnsi" w:hAnsiTheme="minorHAnsi" w:cstheme="minorHAnsi"/>
        </w:rPr>
        <w:t>set up in</w:t>
      </w:r>
      <w:r w:rsidR="00373CEB" w:rsidRPr="00A50BB4">
        <w:rPr>
          <w:rStyle w:val="IntenseEmphasis"/>
          <w:rFonts w:asciiTheme="minorHAnsi" w:hAnsiTheme="minorHAnsi" w:cstheme="minorHAnsi"/>
        </w:rPr>
        <w:t xml:space="preserve"> word to </w:t>
      </w:r>
      <w:r w:rsidR="00D21541" w:rsidRPr="00A50BB4">
        <w:rPr>
          <w:rStyle w:val="IntenseEmphasis"/>
          <w:rFonts w:asciiTheme="minorHAnsi" w:hAnsiTheme="minorHAnsi" w:cstheme="minorHAnsi"/>
        </w:rPr>
        <w:t>organize your document.  Consider showing the “navigation” pane (</w:t>
      </w:r>
      <w:r w:rsidR="00B03D82" w:rsidRPr="00A50BB4">
        <w:rPr>
          <w:rStyle w:val="IntenseEmphasis"/>
          <w:rFonts w:asciiTheme="minorHAnsi" w:hAnsiTheme="minorHAnsi" w:cstheme="minorHAnsi"/>
        </w:rPr>
        <w:t xml:space="preserve">found in </w:t>
      </w:r>
      <w:proofErr w:type="gramStart"/>
      <w:r w:rsidR="00B03D82" w:rsidRPr="00A50BB4">
        <w:rPr>
          <w:rStyle w:val="IntenseEmphasis"/>
          <w:rFonts w:asciiTheme="minorHAnsi" w:hAnsiTheme="minorHAnsi" w:cstheme="minorHAnsi"/>
        </w:rPr>
        <w:t>the</w:t>
      </w:r>
      <w:r w:rsidR="00A36E7A" w:rsidRPr="00A50BB4">
        <w:rPr>
          <w:rStyle w:val="IntenseEmphasis"/>
          <w:rFonts w:asciiTheme="minorHAnsi" w:hAnsiTheme="minorHAnsi" w:cstheme="minorHAnsi"/>
        </w:rPr>
        <w:t xml:space="preserve"> </w:t>
      </w:r>
      <w:r w:rsidR="00B03D82" w:rsidRPr="00A50BB4">
        <w:rPr>
          <w:rStyle w:val="IntenseEmphasis"/>
          <w:rFonts w:asciiTheme="minorHAnsi" w:hAnsiTheme="minorHAnsi" w:cstheme="minorHAnsi"/>
        </w:rPr>
        <w:t>”view</w:t>
      </w:r>
      <w:proofErr w:type="gramEnd"/>
      <w:r w:rsidR="00B03D82" w:rsidRPr="00A50BB4">
        <w:rPr>
          <w:rStyle w:val="IntenseEmphasis"/>
          <w:rFonts w:asciiTheme="minorHAnsi" w:hAnsiTheme="minorHAnsi" w:cstheme="minorHAnsi"/>
        </w:rPr>
        <w:t xml:space="preserve">” menu) to help you navigate through sections of the document.  </w:t>
      </w:r>
      <w:r w:rsidR="00A36E7A" w:rsidRPr="00A50BB4">
        <w:rPr>
          <w:rStyle w:val="IntenseEmphasis"/>
          <w:rFonts w:asciiTheme="minorHAnsi" w:hAnsiTheme="minorHAnsi" w:cstheme="minorHAnsi"/>
        </w:rPr>
        <w:t>Throughout this document, if you have images, tables or graphs that would better tell the story, feel free to use them.</w:t>
      </w:r>
    </w:p>
    <w:p w14:paraId="6DABA653" w14:textId="77777777" w:rsidR="00A36E7A" w:rsidRPr="00A50BB4" w:rsidRDefault="00A36E7A" w:rsidP="00FC2DA6">
      <w:pPr>
        <w:rPr>
          <w:rStyle w:val="IntenseEmphasis"/>
          <w:rFonts w:asciiTheme="minorHAnsi" w:hAnsiTheme="minorHAnsi" w:cstheme="minorHAnsi"/>
        </w:rPr>
      </w:pPr>
    </w:p>
    <w:p w14:paraId="4D1E2083" w14:textId="77777777" w:rsidR="0021122F" w:rsidRPr="00A50BB4" w:rsidRDefault="008402E1" w:rsidP="00FC2DA6">
      <w:pPr>
        <w:rPr>
          <w:rStyle w:val="IntenseEmphasis"/>
          <w:rFonts w:asciiTheme="minorHAnsi" w:hAnsiTheme="minorHAnsi" w:cstheme="minorHAnsi"/>
        </w:rPr>
      </w:pPr>
      <w:r w:rsidRPr="00A50BB4">
        <w:rPr>
          <w:rStyle w:val="IntenseEmphasis"/>
          <w:rFonts w:asciiTheme="minorHAnsi" w:hAnsiTheme="minorHAnsi" w:cstheme="minorHAnsi"/>
        </w:rPr>
        <w:lastRenderedPageBreak/>
        <w:t xml:space="preserve">This document is not expected to be completed at one time.  As the project </w:t>
      </w:r>
      <w:r w:rsidR="00632171" w:rsidRPr="00A50BB4">
        <w:rPr>
          <w:rStyle w:val="IntenseEmphasis"/>
          <w:rFonts w:asciiTheme="minorHAnsi" w:hAnsiTheme="minorHAnsi" w:cstheme="minorHAnsi"/>
        </w:rPr>
        <w:t xml:space="preserve">and information matures, complete </w:t>
      </w:r>
      <w:r w:rsidR="0021122F" w:rsidRPr="00A50BB4">
        <w:rPr>
          <w:rStyle w:val="IntenseEmphasis"/>
          <w:rFonts w:asciiTheme="minorHAnsi" w:hAnsiTheme="minorHAnsi" w:cstheme="minorHAnsi"/>
        </w:rPr>
        <w:t xml:space="preserve">additional sections </w:t>
      </w:r>
      <w:r w:rsidR="00632171" w:rsidRPr="00A50BB4">
        <w:rPr>
          <w:rStyle w:val="IntenseEmphasis"/>
          <w:rFonts w:asciiTheme="minorHAnsi" w:hAnsiTheme="minorHAnsi" w:cstheme="minorHAnsi"/>
        </w:rPr>
        <w:t>or add detail to</w:t>
      </w:r>
      <w:r w:rsidR="0021122F" w:rsidRPr="00A50BB4">
        <w:rPr>
          <w:rStyle w:val="IntenseEmphasis"/>
          <w:rFonts w:asciiTheme="minorHAnsi" w:hAnsiTheme="minorHAnsi" w:cstheme="minorHAnsi"/>
        </w:rPr>
        <w:t xml:space="preserve"> existing insights.  Sections to complete are as follows:</w:t>
      </w:r>
    </w:p>
    <w:p w14:paraId="5A6952FF" w14:textId="77777777" w:rsidR="003D54CE" w:rsidRPr="00A50BB4" w:rsidRDefault="003D54CE" w:rsidP="00FC2DA6">
      <w:pPr>
        <w:pStyle w:val="ListParagraph"/>
        <w:numPr>
          <w:ilvl w:val="0"/>
          <w:numId w:val="8"/>
        </w:numPr>
        <w:rPr>
          <w:rStyle w:val="IntenseEmphasis"/>
          <w:rFonts w:asciiTheme="minorHAnsi" w:hAnsiTheme="minorHAnsi" w:cstheme="minorHAnsi"/>
        </w:rPr>
      </w:pPr>
      <w:r w:rsidRPr="00A50BB4">
        <w:rPr>
          <w:rStyle w:val="IntenseEmphasis"/>
          <w:rFonts w:asciiTheme="minorHAnsi" w:hAnsiTheme="minorHAnsi" w:cstheme="minorHAnsi"/>
        </w:rPr>
        <w:t>Always update section 1</w:t>
      </w:r>
    </w:p>
    <w:p w14:paraId="52E4BEED" w14:textId="6618A470" w:rsidR="007D3328" w:rsidRPr="00A50BB4" w:rsidRDefault="00F671FC" w:rsidP="00FC2DA6">
      <w:pPr>
        <w:pStyle w:val="ListParagraph"/>
        <w:numPr>
          <w:ilvl w:val="0"/>
          <w:numId w:val="8"/>
        </w:numPr>
        <w:rPr>
          <w:rStyle w:val="IntenseEmphasis"/>
          <w:rFonts w:asciiTheme="minorHAnsi" w:hAnsiTheme="minorHAnsi" w:cstheme="minorHAnsi"/>
          <w:u w:val="single"/>
        </w:rPr>
      </w:pPr>
      <w:r w:rsidRPr="00A50BB4">
        <w:rPr>
          <w:rStyle w:val="IntenseEmphasis"/>
          <w:rFonts w:asciiTheme="minorHAnsi" w:hAnsiTheme="minorHAnsi" w:cstheme="minorHAnsi"/>
        </w:rPr>
        <w:t>First complete s</w:t>
      </w:r>
      <w:r w:rsidR="00D01B7A" w:rsidRPr="00A50BB4">
        <w:rPr>
          <w:rStyle w:val="IntenseEmphasis"/>
          <w:rFonts w:asciiTheme="minorHAnsi" w:hAnsiTheme="minorHAnsi" w:cstheme="minorHAnsi"/>
        </w:rPr>
        <w:t>ection</w:t>
      </w:r>
      <w:r w:rsidRPr="00A50BB4">
        <w:rPr>
          <w:rStyle w:val="IntenseEmphasis"/>
          <w:rFonts w:asciiTheme="minorHAnsi" w:hAnsiTheme="minorHAnsi" w:cstheme="minorHAnsi"/>
        </w:rPr>
        <w:t>s</w:t>
      </w:r>
      <w:r w:rsidR="00D01B7A" w:rsidRPr="00A50BB4">
        <w:rPr>
          <w:rStyle w:val="IntenseEmphasis"/>
          <w:rFonts w:asciiTheme="minorHAnsi" w:hAnsiTheme="minorHAnsi" w:cstheme="minorHAnsi"/>
        </w:rPr>
        <w:t xml:space="preserve"> #3 &amp; 8.  </w:t>
      </w:r>
      <w:r w:rsidR="00D01B7A" w:rsidRPr="00A50BB4">
        <w:rPr>
          <w:rStyle w:val="IntenseEmphasis"/>
          <w:rFonts w:asciiTheme="minorHAnsi" w:hAnsiTheme="minorHAnsi" w:cstheme="minorHAnsi"/>
          <w:u w:val="single"/>
        </w:rPr>
        <w:t xml:space="preserve">Section 8 will need to be locked down before </w:t>
      </w:r>
      <w:r w:rsidR="007D3328" w:rsidRPr="00A50BB4">
        <w:rPr>
          <w:rStyle w:val="IntenseEmphasis"/>
          <w:rFonts w:asciiTheme="minorHAnsi" w:hAnsiTheme="minorHAnsi" w:cstheme="minorHAnsi"/>
          <w:u w:val="single"/>
        </w:rPr>
        <w:t>product PRD can be completed.</w:t>
      </w:r>
    </w:p>
    <w:p w14:paraId="47E2D09E" w14:textId="77777777" w:rsidR="003D54CE" w:rsidRPr="00A50BB4" w:rsidRDefault="00F671FC" w:rsidP="00FC2DA6">
      <w:pPr>
        <w:pStyle w:val="ListParagraph"/>
        <w:numPr>
          <w:ilvl w:val="0"/>
          <w:numId w:val="8"/>
        </w:numPr>
        <w:rPr>
          <w:rStyle w:val="IntenseEmphasis"/>
          <w:rFonts w:asciiTheme="minorHAnsi" w:hAnsiTheme="minorHAnsi" w:cstheme="minorHAnsi"/>
        </w:rPr>
      </w:pPr>
      <w:r w:rsidRPr="00A50BB4">
        <w:rPr>
          <w:rStyle w:val="IntenseEmphasis"/>
          <w:rFonts w:asciiTheme="minorHAnsi" w:hAnsiTheme="minorHAnsi" w:cstheme="minorHAnsi"/>
        </w:rPr>
        <w:t>Next complete sections #4</w:t>
      </w:r>
      <w:r w:rsidR="003D54CE" w:rsidRPr="00A50BB4">
        <w:rPr>
          <w:rStyle w:val="IntenseEmphasis"/>
          <w:rFonts w:asciiTheme="minorHAnsi" w:hAnsiTheme="minorHAnsi" w:cstheme="minorHAnsi"/>
        </w:rPr>
        <w:t>, 5, 6</w:t>
      </w:r>
    </w:p>
    <w:p w14:paraId="0F99E72C" w14:textId="77777777" w:rsidR="00E02E23" w:rsidRPr="00A50BB4" w:rsidRDefault="00E02E23" w:rsidP="00FC2DA6">
      <w:pPr>
        <w:pStyle w:val="ListParagraph"/>
        <w:numPr>
          <w:ilvl w:val="0"/>
          <w:numId w:val="8"/>
        </w:numPr>
        <w:rPr>
          <w:rStyle w:val="IntenseEmphasis"/>
          <w:rFonts w:asciiTheme="minorHAnsi" w:hAnsiTheme="minorHAnsi" w:cstheme="minorHAnsi"/>
        </w:rPr>
      </w:pPr>
      <w:r w:rsidRPr="00A50BB4">
        <w:rPr>
          <w:rStyle w:val="IntenseEmphasis"/>
          <w:rFonts w:asciiTheme="minorHAnsi" w:hAnsiTheme="minorHAnsi" w:cstheme="minorHAnsi"/>
        </w:rPr>
        <w:t xml:space="preserve">Complete </w:t>
      </w:r>
      <w:r w:rsidR="008929E2" w:rsidRPr="00A50BB4">
        <w:rPr>
          <w:rStyle w:val="IntenseEmphasis"/>
          <w:rFonts w:asciiTheme="minorHAnsi" w:hAnsiTheme="minorHAnsi" w:cstheme="minorHAnsi"/>
        </w:rPr>
        <w:t>section</w:t>
      </w:r>
      <w:r w:rsidRPr="00A50BB4">
        <w:rPr>
          <w:rStyle w:val="IntenseEmphasis"/>
          <w:rFonts w:asciiTheme="minorHAnsi" w:hAnsiTheme="minorHAnsi" w:cstheme="minorHAnsi"/>
        </w:rPr>
        <w:t xml:space="preserve">s </w:t>
      </w:r>
      <w:r w:rsidR="008929E2" w:rsidRPr="00A50BB4">
        <w:rPr>
          <w:rStyle w:val="IntenseEmphasis"/>
          <w:rFonts w:asciiTheme="minorHAnsi" w:hAnsiTheme="minorHAnsi" w:cstheme="minorHAnsi"/>
        </w:rPr>
        <w:t xml:space="preserve">2 </w:t>
      </w:r>
      <w:r w:rsidRPr="00A50BB4">
        <w:rPr>
          <w:rStyle w:val="IntenseEmphasis"/>
          <w:rFonts w:asciiTheme="minorHAnsi" w:hAnsiTheme="minorHAnsi" w:cstheme="minorHAnsi"/>
        </w:rPr>
        <w:t xml:space="preserve">and 7 </w:t>
      </w:r>
      <w:r w:rsidR="008929E2" w:rsidRPr="00A50BB4">
        <w:rPr>
          <w:rStyle w:val="IntenseEmphasis"/>
          <w:rFonts w:asciiTheme="minorHAnsi" w:hAnsiTheme="minorHAnsi" w:cstheme="minorHAnsi"/>
        </w:rPr>
        <w:t>as time and information permits.</w:t>
      </w:r>
      <w:r w:rsidR="00710338" w:rsidRPr="00A50BB4">
        <w:rPr>
          <w:rStyle w:val="IntenseEmphasis"/>
          <w:rFonts w:asciiTheme="minorHAnsi" w:hAnsiTheme="minorHAnsi" w:cstheme="minorHAnsi"/>
        </w:rPr>
        <w:t xml:space="preserve">  </w:t>
      </w:r>
    </w:p>
    <w:p w14:paraId="2FD637D5" w14:textId="6B74B905" w:rsidR="003F63E6" w:rsidRPr="00A50BB4" w:rsidRDefault="00710338"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Write </w:t>
      </w:r>
      <w:r w:rsidR="00E02E23" w:rsidRPr="00A50BB4">
        <w:rPr>
          <w:rStyle w:val="IntenseEmphasis"/>
          <w:rFonts w:asciiTheme="minorHAnsi" w:hAnsiTheme="minorHAnsi" w:cstheme="minorHAnsi"/>
        </w:rPr>
        <w:t xml:space="preserve">all </w:t>
      </w:r>
      <w:r w:rsidRPr="00A50BB4">
        <w:rPr>
          <w:rStyle w:val="IntenseEmphasis"/>
          <w:rFonts w:asciiTheme="minorHAnsi" w:hAnsiTheme="minorHAnsi" w:cstheme="minorHAnsi"/>
        </w:rPr>
        <w:t xml:space="preserve">sections </w:t>
      </w:r>
      <w:r w:rsidR="00E02E23" w:rsidRPr="00A50BB4">
        <w:rPr>
          <w:rStyle w:val="IntenseEmphasis"/>
          <w:rFonts w:asciiTheme="minorHAnsi" w:hAnsiTheme="minorHAnsi" w:cstheme="minorHAnsi"/>
        </w:rPr>
        <w:t xml:space="preserve">using </w:t>
      </w:r>
      <w:r w:rsidRPr="00A50BB4">
        <w:rPr>
          <w:rStyle w:val="IntenseEmphasis"/>
          <w:rFonts w:asciiTheme="minorHAnsi" w:hAnsiTheme="minorHAnsi" w:cstheme="minorHAnsi"/>
        </w:rPr>
        <w:t>“normal” style</w:t>
      </w:r>
      <w:r w:rsidR="006101B1" w:rsidRPr="00A50BB4">
        <w:rPr>
          <w:rStyle w:val="IntenseEmphasis"/>
          <w:rFonts w:asciiTheme="minorHAnsi" w:hAnsiTheme="minorHAnsi" w:cstheme="minorHAnsi"/>
        </w:rPr>
        <w:t xml:space="preserve"> in word</w:t>
      </w:r>
      <w:r w:rsidRPr="00A50BB4">
        <w:rPr>
          <w:rStyle w:val="IntenseEmphasis"/>
          <w:rFonts w:asciiTheme="minorHAnsi" w:hAnsiTheme="minorHAnsi" w:cstheme="minorHAnsi"/>
        </w:rPr>
        <w:t>.</w:t>
      </w:r>
      <w:r w:rsidR="00841CE7" w:rsidRPr="00A50BB4">
        <w:rPr>
          <w:rStyle w:val="IntenseEmphasis"/>
          <w:rFonts w:asciiTheme="minorHAnsi" w:hAnsiTheme="minorHAnsi" w:cstheme="minorHAnsi"/>
        </w:rPr>
        <w:t xml:space="preserve">  </w:t>
      </w:r>
    </w:p>
    <w:p w14:paraId="0BAE36A8" w14:textId="77777777" w:rsidR="003F63E6" w:rsidRPr="00A50BB4" w:rsidRDefault="003F63E6" w:rsidP="00FC2DA6">
      <w:r w:rsidRPr="00A50BB4">
        <w:br w:type="page"/>
      </w:r>
    </w:p>
    <w:p w14:paraId="14A7D056" w14:textId="7026A40F" w:rsidR="0037650A" w:rsidRPr="00A50BB4" w:rsidRDefault="003F63E6" w:rsidP="00A5391C">
      <w:pPr>
        <w:pStyle w:val="Title"/>
      </w:pPr>
      <w:r w:rsidRPr="00A50BB4">
        <w:lastRenderedPageBreak/>
        <w:t>Table of Contents</w:t>
      </w:r>
      <w:r w:rsidR="00B0087B" w:rsidRPr="00A50BB4">
        <w:tab/>
      </w:r>
    </w:p>
    <w:p w14:paraId="66559385" w14:textId="7C0953A4" w:rsidR="003F63E6" w:rsidRPr="00A50BB4" w:rsidRDefault="003F63E6" w:rsidP="00FC2DA6"/>
    <w:p w14:paraId="0DE6CD4B" w14:textId="148FD8AC" w:rsidR="00B44155" w:rsidRPr="00A50BB4" w:rsidRDefault="005975CB" w:rsidP="00FC2DA6">
      <w:pPr>
        <w:pStyle w:val="TOC1"/>
        <w:rPr>
          <w:rFonts w:eastAsiaTheme="minorEastAsia"/>
          <w:noProof/>
        </w:rPr>
      </w:pPr>
      <w:r w:rsidRPr="00A50BB4">
        <w:fldChar w:fldCharType="begin"/>
      </w:r>
      <w:r w:rsidRPr="00A50BB4">
        <w:instrText xml:space="preserve"> TOC \o "1-2" \h \z \u </w:instrText>
      </w:r>
      <w:r w:rsidRPr="00A50BB4">
        <w:fldChar w:fldCharType="separate"/>
      </w:r>
      <w:hyperlink w:anchor="_Toc124352221" w:history="1">
        <w:r w:rsidR="00B44155" w:rsidRPr="00A50BB4">
          <w:rPr>
            <w:rStyle w:val="Hyperlink"/>
            <w:rFonts w:asciiTheme="minorHAnsi" w:hAnsiTheme="minorHAnsi" w:cstheme="minorHAnsi"/>
            <w:noProof/>
          </w:rPr>
          <w:t>1</w:t>
        </w:r>
        <w:r w:rsidR="00B44155" w:rsidRPr="00A50BB4">
          <w:rPr>
            <w:rFonts w:eastAsiaTheme="minorEastAsia"/>
            <w:noProof/>
          </w:rPr>
          <w:tab/>
        </w:r>
        <w:r w:rsidR="00B44155" w:rsidRPr="00A50BB4">
          <w:rPr>
            <w:rStyle w:val="Hyperlink"/>
            <w:rFonts w:asciiTheme="minorHAnsi" w:hAnsiTheme="minorHAnsi" w:cstheme="minorHAnsi"/>
            <w:noProof/>
          </w:rPr>
          <w:t>Executive Overview</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_Toc124352221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6A5E6FA4" w14:textId="7565D14F" w:rsidR="00B44155" w:rsidRPr="00A50BB4" w:rsidRDefault="00A5391C" w:rsidP="00FC2DA6">
      <w:pPr>
        <w:pStyle w:val="TOC2"/>
        <w:rPr>
          <w:rFonts w:eastAsiaTheme="minorEastAsia"/>
          <w:noProof/>
        </w:rPr>
      </w:pPr>
      <w:hyperlink w:anchor="_Toc124352222" w:history="1">
        <w:r w:rsidR="00B44155" w:rsidRPr="00A50BB4">
          <w:rPr>
            <w:rStyle w:val="Hyperlink"/>
            <w:rFonts w:asciiTheme="minorHAnsi" w:hAnsiTheme="minorHAnsi" w:cstheme="minorHAnsi"/>
            <w:noProof/>
          </w:rPr>
          <w:t>1.1</w:t>
        </w:r>
        <w:r w:rsidR="00B44155" w:rsidRPr="00A50BB4">
          <w:rPr>
            <w:rFonts w:eastAsiaTheme="minorEastAsia"/>
            <w:noProof/>
          </w:rPr>
          <w:tab/>
        </w:r>
        <w:r w:rsidR="00B44155" w:rsidRPr="00A50BB4">
          <w:rPr>
            <w:rStyle w:val="Hyperlink"/>
            <w:rFonts w:asciiTheme="minorHAnsi" w:hAnsiTheme="minorHAnsi" w:cstheme="minorHAnsi"/>
            <w:noProof/>
          </w:rPr>
          <w:t>Definitions and Abbreviations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_Toc124352222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43EDC5AA" w14:textId="7FEFB734" w:rsidR="00B44155" w:rsidRPr="00A50BB4" w:rsidRDefault="00A5391C" w:rsidP="00FC2DA6">
      <w:pPr>
        <w:pStyle w:val="TOC1"/>
        <w:rPr>
          <w:rFonts w:eastAsiaTheme="minorEastAsia"/>
          <w:noProof/>
        </w:rPr>
      </w:pPr>
      <w:hyperlink w:anchor="_Toc124352223" w:history="1">
        <w:r w:rsidR="00B44155" w:rsidRPr="00A50BB4">
          <w:rPr>
            <w:rStyle w:val="Hyperlink"/>
            <w:rFonts w:asciiTheme="minorHAnsi" w:hAnsiTheme="minorHAnsi" w:cstheme="minorHAnsi"/>
            <w:noProof/>
          </w:rPr>
          <w:t>2</w:t>
        </w:r>
        <w:r w:rsidR="00B44155" w:rsidRPr="00A50BB4">
          <w:rPr>
            <w:rFonts w:eastAsiaTheme="minorEastAsia"/>
            <w:noProof/>
          </w:rPr>
          <w:tab/>
        </w:r>
        <w:r w:rsidR="00B44155" w:rsidRPr="00A50BB4">
          <w:rPr>
            <w:rStyle w:val="Hyperlink"/>
            <w:rFonts w:asciiTheme="minorHAnsi" w:hAnsiTheme="minorHAnsi" w:cstheme="minorHAnsi"/>
            <w:noProof/>
          </w:rPr>
          <w:t>Market Analysis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_Toc124352223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13C4D17E" w14:textId="1D9BFCBE" w:rsidR="00B44155" w:rsidRPr="00A50BB4" w:rsidRDefault="00A5391C" w:rsidP="00FC2DA6">
      <w:pPr>
        <w:pStyle w:val="TOC2"/>
        <w:rPr>
          <w:rFonts w:eastAsiaTheme="minorEastAsia"/>
          <w:noProof/>
        </w:rPr>
      </w:pPr>
      <w:hyperlink w:anchor="_Toc124352224" w:history="1">
        <w:r w:rsidR="00B44155" w:rsidRPr="00A50BB4">
          <w:rPr>
            <w:rStyle w:val="Hyperlink"/>
            <w:rFonts w:asciiTheme="minorHAnsi" w:hAnsiTheme="minorHAnsi" w:cstheme="minorHAnsi"/>
            <w:noProof/>
          </w:rPr>
          <w:t>2.1</w:t>
        </w:r>
        <w:r w:rsidR="00B44155" w:rsidRPr="00A50BB4">
          <w:rPr>
            <w:rFonts w:eastAsiaTheme="minorEastAsia"/>
            <w:noProof/>
          </w:rPr>
          <w:tab/>
        </w:r>
        <w:r w:rsidR="00B44155" w:rsidRPr="00A50BB4">
          <w:rPr>
            <w:rStyle w:val="Hyperlink"/>
            <w:rFonts w:asciiTheme="minorHAnsi" w:hAnsiTheme="minorHAnsi" w:cstheme="minorHAnsi"/>
            <w:noProof/>
          </w:rPr>
          <w:t>Market size</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_Toc124352224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00A5943C" w14:textId="5B0CA822" w:rsidR="00B44155" w:rsidRPr="00A50BB4" w:rsidRDefault="00A5391C" w:rsidP="00FC2DA6">
      <w:pPr>
        <w:pStyle w:val="TOC2"/>
        <w:rPr>
          <w:rFonts w:eastAsiaTheme="minorEastAsia"/>
          <w:noProof/>
        </w:rPr>
      </w:pPr>
      <w:hyperlink w:anchor="_Toc124352225" w:history="1">
        <w:r w:rsidR="00B44155" w:rsidRPr="00A50BB4">
          <w:rPr>
            <w:rStyle w:val="Hyperlink"/>
            <w:rFonts w:asciiTheme="minorHAnsi" w:hAnsiTheme="minorHAnsi" w:cstheme="minorHAnsi"/>
            <w:noProof/>
          </w:rPr>
          <w:t>2.2</w:t>
        </w:r>
        <w:r w:rsidR="00B44155" w:rsidRPr="00A50BB4">
          <w:rPr>
            <w:rFonts w:eastAsiaTheme="minorEastAsia"/>
            <w:noProof/>
          </w:rPr>
          <w:tab/>
        </w:r>
        <w:r w:rsidR="00B44155" w:rsidRPr="00A50BB4">
          <w:rPr>
            <w:rStyle w:val="Hyperlink"/>
            <w:rFonts w:asciiTheme="minorHAnsi" w:hAnsiTheme="minorHAnsi" w:cstheme="minorHAnsi"/>
            <w:noProof/>
          </w:rPr>
          <w:t>Market share</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_Toc124352225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6B3483E2" w14:textId="04933711" w:rsidR="00B44155" w:rsidRPr="00A50BB4" w:rsidRDefault="00A5391C" w:rsidP="00FC2DA6">
      <w:pPr>
        <w:pStyle w:val="TOC2"/>
        <w:rPr>
          <w:rFonts w:eastAsiaTheme="minorEastAsia"/>
          <w:noProof/>
        </w:rPr>
      </w:pPr>
      <w:hyperlink w:anchor="_Toc124352226" w:history="1">
        <w:r w:rsidR="00B44155" w:rsidRPr="00A50BB4">
          <w:rPr>
            <w:rStyle w:val="Hyperlink"/>
            <w:rFonts w:asciiTheme="minorHAnsi" w:hAnsiTheme="minorHAnsi" w:cstheme="minorHAnsi"/>
            <w:noProof/>
          </w:rPr>
          <w:t>2.3</w:t>
        </w:r>
        <w:r w:rsidR="00B44155" w:rsidRPr="00A50BB4">
          <w:rPr>
            <w:rFonts w:eastAsiaTheme="minorEastAsia"/>
            <w:noProof/>
          </w:rPr>
          <w:tab/>
        </w:r>
        <w:r w:rsidR="00B44155" w:rsidRPr="00A50BB4">
          <w:rPr>
            <w:rStyle w:val="Hyperlink"/>
            <w:rFonts w:asciiTheme="minorHAnsi" w:hAnsiTheme="minorHAnsi" w:cstheme="minorHAnsi"/>
            <w:noProof/>
          </w:rPr>
          <w:t>Key customer segments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_Toc124352226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58B456E2" w14:textId="0E16AF78" w:rsidR="00B44155" w:rsidRPr="00A50BB4" w:rsidRDefault="00A5391C" w:rsidP="00FC2DA6">
      <w:pPr>
        <w:pStyle w:val="TOC2"/>
        <w:rPr>
          <w:rFonts w:eastAsiaTheme="minorEastAsia"/>
          <w:noProof/>
        </w:rPr>
      </w:pPr>
      <w:hyperlink w:anchor="_Toc124352227" w:history="1">
        <w:r w:rsidR="00B44155" w:rsidRPr="00A50BB4">
          <w:rPr>
            <w:rStyle w:val="Hyperlink"/>
            <w:rFonts w:asciiTheme="minorHAnsi" w:hAnsiTheme="minorHAnsi" w:cstheme="minorHAnsi"/>
            <w:noProof/>
          </w:rPr>
          <w:t>2.4</w:t>
        </w:r>
        <w:r w:rsidR="00B44155" w:rsidRPr="00A50BB4">
          <w:rPr>
            <w:rFonts w:eastAsiaTheme="minorEastAsia"/>
            <w:noProof/>
          </w:rPr>
          <w:tab/>
        </w:r>
        <w:r w:rsidR="00B44155" w:rsidRPr="00A50BB4">
          <w:rPr>
            <w:rStyle w:val="Hyperlink"/>
            <w:rFonts w:asciiTheme="minorHAnsi" w:hAnsiTheme="minorHAnsi" w:cstheme="minorHAnsi"/>
            <w:noProof/>
          </w:rPr>
          <w:t>Customer challenges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_Toc124352227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19760321" w14:textId="5F628E4C" w:rsidR="00B44155" w:rsidRPr="00A50BB4" w:rsidRDefault="00A5391C" w:rsidP="00FC2DA6">
      <w:pPr>
        <w:pStyle w:val="TOC2"/>
        <w:rPr>
          <w:rFonts w:eastAsiaTheme="minorEastAsia"/>
          <w:noProof/>
        </w:rPr>
      </w:pPr>
      <w:hyperlink w:anchor="_Toc124352228" w:history="1">
        <w:r w:rsidR="00B44155" w:rsidRPr="00A50BB4">
          <w:rPr>
            <w:rStyle w:val="Hyperlink"/>
            <w:rFonts w:asciiTheme="minorHAnsi" w:hAnsiTheme="minorHAnsi" w:cstheme="minorHAnsi"/>
            <w:noProof/>
          </w:rPr>
          <w:t>2.5</w:t>
        </w:r>
        <w:r w:rsidR="00B44155" w:rsidRPr="00A50BB4">
          <w:rPr>
            <w:rFonts w:eastAsiaTheme="minorEastAsia"/>
            <w:noProof/>
          </w:rPr>
          <w:tab/>
        </w:r>
        <w:r w:rsidR="00B44155" w:rsidRPr="00A50BB4">
          <w:rPr>
            <w:rStyle w:val="Hyperlink"/>
            <w:rFonts w:asciiTheme="minorHAnsi" w:hAnsiTheme="minorHAnsi" w:cstheme="minorHAnsi"/>
            <w:noProof/>
          </w:rPr>
          <w:t>Key Drivers/Success Factors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_Toc124352228 \h </w:instrText>
        </w:r>
        <w:r w:rsidR="00B44155" w:rsidRPr="00A50BB4">
          <w:rPr>
            <w:noProof/>
            <w:webHidden/>
          </w:rPr>
        </w:r>
        <w:r w:rsidR="00B44155" w:rsidRPr="00A50BB4">
          <w:rPr>
            <w:noProof/>
            <w:webHidden/>
          </w:rPr>
          <w:fldChar w:fldCharType="separate"/>
        </w:r>
        <w:r w:rsidR="00B44155" w:rsidRPr="00A50BB4">
          <w:rPr>
            <w:noProof/>
            <w:webHidden/>
          </w:rPr>
          <w:t>3</w:t>
        </w:r>
        <w:r w:rsidR="00B44155" w:rsidRPr="00A50BB4">
          <w:rPr>
            <w:noProof/>
            <w:webHidden/>
          </w:rPr>
          <w:fldChar w:fldCharType="end"/>
        </w:r>
      </w:hyperlink>
    </w:p>
    <w:p w14:paraId="5F62D976" w14:textId="4104209F" w:rsidR="00B44155" w:rsidRPr="00A50BB4" w:rsidRDefault="00A5391C" w:rsidP="00FC2DA6">
      <w:pPr>
        <w:pStyle w:val="TOC2"/>
        <w:rPr>
          <w:rFonts w:eastAsiaTheme="minorEastAsia"/>
          <w:noProof/>
        </w:rPr>
      </w:pPr>
      <w:hyperlink w:anchor="_Toc124352229" w:history="1">
        <w:r w:rsidR="00B44155" w:rsidRPr="00A50BB4">
          <w:rPr>
            <w:rStyle w:val="Hyperlink"/>
            <w:rFonts w:asciiTheme="minorHAnsi" w:hAnsiTheme="minorHAnsi" w:cstheme="minorHAnsi"/>
            <w:noProof/>
          </w:rPr>
          <w:t>2.6</w:t>
        </w:r>
        <w:r w:rsidR="00B44155" w:rsidRPr="00A50BB4">
          <w:rPr>
            <w:rFonts w:eastAsiaTheme="minorEastAsia"/>
            <w:noProof/>
          </w:rPr>
          <w:tab/>
        </w:r>
        <w:r w:rsidR="00B44155" w:rsidRPr="00A50BB4">
          <w:rPr>
            <w:rStyle w:val="Hyperlink"/>
            <w:rFonts w:asciiTheme="minorHAnsi" w:hAnsiTheme="minorHAnsi" w:cstheme="minorHAnsi"/>
            <w:noProof/>
          </w:rPr>
          <w:t>Key Barriers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_Toc124352229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6E3D60DA" w14:textId="727334ED" w:rsidR="00B44155" w:rsidRPr="00A50BB4" w:rsidRDefault="00A5391C" w:rsidP="00FC2DA6">
      <w:pPr>
        <w:pStyle w:val="TOC2"/>
        <w:rPr>
          <w:rFonts w:eastAsiaTheme="minorEastAsia"/>
          <w:noProof/>
        </w:rPr>
      </w:pPr>
      <w:hyperlink w:anchor="_Toc124352230" w:history="1">
        <w:r w:rsidR="00B44155" w:rsidRPr="00A50BB4">
          <w:rPr>
            <w:rStyle w:val="Hyperlink"/>
            <w:rFonts w:asciiTheme="minorHAnsi" w:hAnsiTheme="minorHAnsi" w:cstheme="minorHAnsi"/>
            <w:noProof/>
          </w:rPr>
          <w:t>2.7</w:t>
        </w:r>
        <w:r w:rsidR="00B44155" w:rsidRPr="00A50BB4">
          <w:rPr>
            <w:rFonts w:eastAsiaTheme="minorEastAsia"/>
            <w:noProof/>
          </w:rPr>
          <w:tab/>
        </w:r>
        <w:r w:rsidR="00B44155" w:rsidRPr="00A50BB4">
          <w:rPr>
            <w:rStyle w:val="Hyperlink"/>
            <w:rFonts w:asciiTheme="minorHAnsi" w:hAnsiTheme="minorHAnsi" w:cstheme="minorHAnsi"/>
            <w:noProof/>
          </w:rPr>
          <w:t>Funding &amp; Revenue Streams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_Toc124352230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43B974FF" w14:textId="28AE35DB" w:rsidR="00B44155" w:rsidRPr="00A50BB4" w:rsidRDefault="00A5391C" w:rsidP="00FC2DA6">
      <w:pPr>
        <w:pStyle w:val="TOC2"/>
        <w:rPr>
          <w:rFonts w:eastAsiaTheme="minorEastAsia"/>
          <w:noProof/>
        </w:rPr>
      </w:pPr>
      <w:hyperlink w:anchor="_Toc124352231" w:history="1">
        <w:r w:rsidR="00B44155" w:rsidRPr="00A50BB4">
          <w:rPr>
            <w:rStyle w:val="Hyperlink"/>
            <w:rFonts w:asciiTheme="minorHAnsi" w:hAnsiTheme="minorHAnsi" w:cstheme="minorHAnsi"/>
            <w:noProof/>
          </w:rPr>
          <w:t>2.8</w:t>
        </w:r>
        <w:r w:rsidR="00B44155" w:rsidRPr="00A50BB4">
          <w:rPr>
            <w:rFonts w:eastAsiaTheme="minorEastAsia"/>
            <w:noProof/>
          </w:rPr>
          <w:tab/>
        </w:r>
        <w:r w:rsidR="00B44155" w:rsidRPr="00A50BB4">
          <w:rPr>
            <w:rStyle w:val="Hyperlink"/>
            <w:rFonts w:asciiTheme="minorHAnsi" w:hAnsiTheme="minorHAnsi" w:cstheme="minorHAnsi"/>
            <w:noProof/>
          </w:rPr>
          <w:t>Channels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_Toc124352231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3CCA2065" w14:textId="29EF9C36" w:rsidR="00B44155" w:rsidRPr="00A50BB4" w:rsidRDefault="00A5391C" w:rsidP="00FC2DA6">
      <w:pPr>
        <w:pStyle w:val="TOC1"/>
        <w:rPr>
          <w:rFonts w:eastAsiaTheme="minorEastAsia"/>
          <w:noProof/>
        </w:rPr>
      </w:pPr>
      <w:hyperlink w:anchor="_Toc124352232" w:history="1">
        <w:r w:rsidR="00B44155" w:rsidRPr="00A50BB4">
          <w:rPr>
            <w:rStyle w:val="Hyperlink"/>
            <w:rFonts w:asciiTheme="minorHAnsi" w:hAnsiTheme="minorHAnsi" w:cstheme="minorHAnsi"/>
            <w:noProof/>
          </w:rPr>
          <w:t>3</w:t>
        </w:r>
        <w:r w:rsidR="00B44155" w:rsidRPr="00A50BB4">
          <w:rPr>
            <w:rFonts w:eastAsiaTheme="minorEastAsia"/>
            <w:noProof/>
          </w:rPr>
          <w:tab/>
        </w:r>
        <w:r w:rsidR="00B44155" w:rsidRPr="00A50BB4">
          <w:rPr>
            <w:rStyle w:val="Hyperlink"/>
            <w:rFonts w:asciiTheme="minorHAnsi" w:hAnsiTheme="minorHAnsi" w:cstheme="minorHAnsi"/>
            <w:noProof/>
          </w:rPr>
          <w:t>Stakeholder Analysis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_Toc124352232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3149A0A7" w14:textId="6FBD2BEC" w:rsidR="00B44155" w:rsidRPr="00A50BB4" w:rsidRDefault="00A5391C" w:rsidP="00FC2DA6">
      <w:pPr>
        <w:pStyle w:val="TOC2"/>
        <w:rPr>
          <w:rFonts w:eastAsiaTheme="minorEastAsia"/>
          <w:noProof/>
        </w:rPr>
      </w:pPr>
      <w:hyperlink w:anchor="_Toc124352233" w:history="1">
        <w:r w:rsidR="00B44155" w:rsidRPr="00A50BB4">
          <w:rPr>
            <w:rStyle w:val="Hyperlink"/>
            <w:rFonts w:asciiTheme="minorHAnsi" w:hAnsiTheme="minorHAnsi" w:cstheme="minorHAnsi"/>
            <w:noProof/>
          </w:rPr>
          <w:t>3.1</w:t>
        </w:r>
        <w:r w:rsidR="00B44155" w:rsidRPr="00A50BB4">
          <w:rPr>
            <w:rFonts w:eastAsiaTheme="minorEastAsia"/>
            <w:noProof/>
          </w:rPr>
          <w:tab/>
        </w:r>
        <w:r w:rsidR="00B44155" w:rsidRPr="00A50BB4">
          <w:rPr>
            <w:rStyle w:val="Hyperlink"/>
            <w:rFonts w:asciiTheme="minorHAnsi" w:hAnsiTheme="minorHAnsi" w:cstheme="minorHAnsi"/>
            <w:noProof/>
          </w:rPr>
          <w:t>Users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_Toc124352233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70A4F7F6" w14:textId="40F74A26" w:rsidR="00B44155" w:rsidRPr="00A50BB4" w:rsidRDefault="00A5391C" w:rsidP="00FC2DA6">
      <w:pPr>
        <w:pStyle w:val="TOC2"/>
        <w:rPr>
          <w:rFonts w:eastAsiaTheme="minorEastAsia"/>
          <w:noProof/>
        </w:rPr>
      </w:pPr>
      <w:hyperlink w:anchor="_Toc124352234" w:history="1">
        <w:r w:rsidR="00B44155" w:rsidRPr="00A50BB4">
          <w:rPr>
            <w:rStyle w:val="Hyperlink"/>
            <w:rFonts w:asciiTheme="minorHAnsi" w:hAnsiTheme="minorHAnsi" w:cstheme="minorHAnsi"/>
            <w:noProof/>
          </w:rPr>
          <w:t>3.2</w:t>
        </w:r>
        <w:r w:rsidR="00B44155" w:rsidRPr="00A50BB4">
          <w:rPr>
            <w:rFonts w:eastAsiaTheme="minorEastAsia"/>
            <w:noProof/>
          </w:rPr>
          <w:tab/>
        </w:r>
        <w:r w:rsidR="00B44155" w:rsidRPr="00A50BB4">
          <w:rPr>
            <w:rStyle w:val="Hyperlink"/>
            <w:rFonts w:asciiTheme="minorHAnsi" w:hAnsiTheme="minorHAnsi" w:cstheme="minorHAnsi"/>
            <w:noProof/>
          </w:rPr>
          <w:t>Caregivers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_Toc124352234 \h </w:instrText>
        </w:r>
        <w:r w:rsidR="00B44155" w:rsidRPr="00A50BB4">
          <w:rPr>
            <w:noProof/>
            <w:webHidden/>
          </w:rPr>
        </w:r>
        <w:r w:rsidR="00B44155" w:rsidRPr="00A50BB4">
          <w:rPr>
            <w:noProof/>
            <w:webHidden/>
          </w:rPr>
          <w:fldChar w:fldCharType="separate"/>
        </w:r>
        <w:r w:rsidR="00B44155" w:rsidRPr="00A50BB4">
          <w:rPr>
            <w:noProof/>
            <w:webHidden/>
          </w:rPr>
          <w:t>4</w:t>
        </w:r>
        <w:r w:rsidR="00B44155" w:rsidRPr="00A50BB4">
          <w:rPr>
            <w:noProof/>
            <w:webHidden/>
          </w:rPr>
          <w:fldChar w:fldCharType="end"/>
        </w:r>
      </w:hyperlink>
    </w:p>
    <w:p w14:paraId="03C99BA5" w14:textId="2087C83C" w:rsidR="00B44155" w:rsidRPr="00A50BB4" w:rsidRDefault="00A5391C" w:rsidP="00FC2DA6">
      <w:pPr>
        <w:pStyle w:val="TOC2"/>
        <w:rPr>
          <w:rFonts w:eastAsiaTheme="minorEastAsia"/>
          <w:noProof/>
        </w:rPr>
      </w:pPr>
      <w:hyperlink w:anchor="_Toc124352235" w:history="1">
        <w:r w:rsidR="00B44155" w:rsidRPr="00A50BB4">
          <w:rPr>
            <w:rStyle w:val="Hyperlink"/>
            <w:rFonts w:asciiTheme="minorHAnsi" w:hAnsiTheme="minorHAnsi" w:cstheme="minorHAnsi"/>
            <w:noProof/>
          </w:rPr>
          <w:t>3.3</w:t>
        </w:r>
        <w:r w:rsidR="00B44155" w:rsidRPr="00A50BB4">
          <w:rPr>
            <w:rFonts w:eastAsiaTheme="minorEastAsia"/>
            <w:noProof/>
          </w:rPr>
          <w:tab/>
        </w:r>
        <w:r w:rsidR="00B44155" w:rsidRPr="00A50BB4">
          <w:rPr>
            <w:rStyle w:val="Hyperlink"/>
            <w:rFonts w:asciiTheme="minorHAnsi" w:hAnsiTheme="minorHAnsi" w:cstheme="minorHAnsi"/>
            <w:noProof/>
          </w:rPr>
          <w:t>Clinicians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_Toc124352235 \h </w:instrText>
        </w:r>
        <w:r w:rsidR="00B44155" w:rsidRPr="00A50BB4">
          <w:rPr>
            <w:noProof/>
            <w:webHidden/>
          </w:rPr>
        </w:r>
        <w:r w:rsidR="00B44155" w:rsidRPr="00A50BB4">
          <w:rPr>
            <w:noProof/>
            <w:webHidden/>
          </w:rPr>
          <w:fldChar w:fldCharType="separate"/>
        </w:r>
        <w:r w:rsidR="00B44155" w:rsidRPr="00A50BB4">
          <w:rPr>
            <w:noProof/>
            <w:webHidden/>
          </w:rPr>
          <w:t>5</w:t>
        </w:r>
        <w:r w:rsidR="00B44155" w:rsidRPr="00A50BB4">
          <w:rPr>
            <w:noProof/>
            <w:webHidden/>
          </w:rPr>
          <w:fldChar w:fldCharType="end"/>
        </w:r>
      </w:hyperlink>
    </w:p>
    <w:p w14:paraId="6864C568" w14:textId="74A2D2C0" w:rsidR="00B44155" w:rsidRPr="00A50BB4" w:rsidRDefault="00A5391C" w:rsidP="00FC2DA6">
      <w:pPr>
        <w:pStyle w:val="TOC2"/>
        <w:rPr>
          <w:rFonts w:eastAsiaTheme="minorEastAsia"/>
          <w:noProof/>
        </w:rPr>
      </w:pPr>
      <w:hyperlink w:anchor="_Toc124352236" w:history="1">
        <w:r w:rsidR="00B44155" w:rsidRPr="00A50BB4">
          <w:rPr>
            <w:rStyle w:val="Hyperlink"/>
            <w:rFonts w:asciiTheme="minorHAnsi" w:hAnsiTheme="minorHAnsi" w:cstheme="minorHAnsi"/>
            <w:noProof/>
          </w:rPr>
          <w:t>3.4</w:t>
        </w:r>
        <w:r w:rsidR="00B44155" w:rsidRPr="00A50BB4">
          <w:rPr>
            <w:rFonts w:eastAsiaTheme="minorEastAsia"/>
            <w:noProof/>
          </w:rPr>
          <w:tab/>
        </w:r>
        <w:r w:rsidR="00B44155" w:rsidRPr="00A50BB4">
          <w:rPr>
            <w:rStyle w:val="Hyperlink"/>
            <w:rFonts w:asciiTheme="minorHAnsi" w:hAnsiTheme="minorHAnsi" w:cstheme="minorHAnsi"/>
            <w:noProof/>
          </w:rPr>
          <w:t>Other Stakeholders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_Toc124352236 \h </w:instrText>
        </w:r>
        <w:r w:rsidR="00B44155" w:rsidRPr="00A50BB4">
          <w:rPr>
            <w:noProof/>
            <w:webHidden/>
          </w:rPr>
        </w:r>
        <w:r w:rsidR="00B44155" w:rsidRPr="00A50BB4">
          <w:rPr>
            <w:noProof/>
            <w:webHidden/>
          </w:rPr>
          <w:fldChar w:fldCharType="separate"/>
        </w:r>
        <w:r w:rsidR="00B44155" w:rsidRPr="00A50BB4">
          <w:rPr>
            <w:noProof/>
            <w:webHidden/>
          </w:rPr>
          <w:t>5</w:t>
        </w:r>
        <w:r w:rsidR="00B44155" w:rsidRPr="00A50BB4">
          <w:rPr>
            <w:noProof/>
            <w:webHidden/>
          </w:rPr>
          <w:fldChar w:fldCharType="end"/>
        </w:r>
      </w:hyperlink>
    </w:p>
    <w:p w14:paraId="7CF61705" w14:textId="5DCF01AD" w:rsidR="00B44155" w:rsidRPr="00A50BB4" w:rsidRDefault="00A5391C" w:rsidP="00FC2DA6">
      <w:pPr>
        <w:pStyle w:val="TOC1"/>
        <w:rPr>
          <w:rFonts w:eastAsiaTheme="minorEastAsia"/>
          <w:noProof/>
        </w:rPr>
      </w:pPr>
      <w:hyperlink w:anchor="_Toc124352237" w:history="1">
        <w:r w:rsidR="00B44155" w:rsidRPr="00A50BB4">
          <w:rPr>
            <w:rStyle w:val="Hyperlink"/>
            <w:rFonts w:asciiTheme="minorHAnsi" w:hAnsiTheme="minorHAnsi" w:cstheme="minorHAnsi"/>
            <w:noProof/>
          </w:rPr>
          <w:t>4</w:t>
        </w:r>
        <w:r w:rsidR="00B44155" w:rsidRPr="00A50BB4">
          <w:rPr>
            <w:rFonts w:eastAsiaTheme="minorEastAsia"/>
            <w:noProof/>
          </w:rPr>
          <w:tab/>
        </w:r>
        <w:r w:rsidR="00B44155" w:rsidRPr="00A50BB4">
          <w:rPr>
            <w:rStyle w:val="Hyperlink"/>
            <w:rFonts w:asciiTheme="minorHAnsi" w:hAnsiTheme="minorHAnsi" w:cstheme="minorHAnsi"/>
            <w:noProof/>
          </w:rPr>
          <w:t>Competitor Analysis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_Toc124352237 \h </w:instrText>
        </w:r>
        <w:r w:rsidR="00B44155" w:rsidRPr="00A50BB4">
          <w:rPr>
            <w:noProof/>
            <w:webHidden/>
          </w:rPr>
        </w:r>
        <w:r w:rsidR="00B44155" w:rsidRPr="00A50BB4">
          <w:rPr>
            <w:noProof/>
            <w:webHidden/>
          </w:rPr>
          <w:fldChar w:fldCharType="separate"/>
        </w:r>
        <w:r w:rsidR="00B44155" w:rsidRPr="00A50BB4">
          <w:rPr>
            <w:noProof/>
            <w:webHidden/>
          </w:rPr>
          <w:t>6</w:t>
        </w:r>
        <w:r w:rsidR="00B44155" w:rsidRPr="00A50BB4">
          <w:rPr>
            <w:noProof/>
            <w:webHidden/>
          </w:rPr>
          <w:fldChar w:fldCharType="end"/>
        </w:r>
      </w:hyperlink>
    </w:p>
    <w:p w14:paraId="07DE1EC5" w14:textId="6DA6E177" w:rsidR="00B44155" w:rsidRPr="00A50BB4" w:rsidRDefault="00A5391C" w:rsidP="00FC2DA6">
      <w:pPr>
        <w:pStyle w:val="TOC2"/>
        <w:rPr>
          <w:rFonts w:eastAsiaTheme="minorEastAsia"/>
          <w:noProof/>
        </w:rPr>
      </w:pPr>
      <w:hyperlink w:anchor="_Toc124352238" w:history="1">
        <w:r w:rsidR="00B44155" w:rsidRPr="00A50BB4">
          <w:rPr>
            <w:rStyle w:val="Hyperlink"/>
            <w:rFonts w:asciiTheme="minorHAnsi" w:hAnsiTheme="minorHAnsi" w:cstheme="minorHAnsi"/>
            <w:noProof/>
          </w:rPr>
          <w:t>4.1</w:t>
        </w:r>
        <w:r w:rsidR="00B44155" w:rsidRPr="00A50BB4">
          <w:rPr>
            <w:rFonts w:eastAsiaTheme="minorEastAsia"/>
            <w:noProof/>
          </w:rPr>
          <w:tab/>
        </w:r>
        <w:r w:rsidR="00B44155" w:rsidRPr="00A50BB4">
          <w:rPr>
            <w:rStyle w:val="Hyperlink"/>
            <w:rFonts w:asciiTheme="minorHAnsi" w:hAnsiTheme="minorHAnsi" w:cstheme="minorHAnsi"/>
            <w:noProof/>
          </w:rPr>
          <w:t>&lt;Competitor #1&gt;</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_Toc124352238 \h </w:instrText>
        </w:r>
        <w:r w:rsidR="00B44155" w:rsidRPr="00A50BB4">
          <w:rPr>
            <w:noProof/>
            <w:webHidden/>
          </w:rPr>
        </w:r>
        <w:r w:rsidR="00B44155" w:rsidRPr="00A50BB4">
          <w:rPr>
            <w:noProof/>
            <w:webHidden/>
          </w:rPr>
          <w:fldChar w:fldCharType="separate"/>
        </w:r>
        <w:r w:rsidR="00B44155" w:rsidRPr="00A50BB4">
          <w:rPr>
            <w:noProof/>
            <w:webHidden/>
          </w:rPr>
          <w:t>6</w:t>
        </w:r>
        <w:r w:rsidR="00B44155" w:rsidRPr="00A50BB4">
          <w:rPr>
            <w:noProof/>
            <w:webHidden/>
          </w:rPr>
          <w:fldChar w:fldCharType="end"/>
        </w:r>
      </w:hyperlink>
    </w:p>
    <w:p w14:paraId="6F4F1A18" w14:textId="63E282C6" w:rsidR="00B44155" w:rsidRPr="00A50BB4" w:rsidRDefault="00A5391C" w:rsidP="00FC2DA6">
      <w:pPr>
        <w:pStyle w:val="TOC1"/>
        <w:rPr>
          <w:rFonts w:eastAsiaTheme="minorEastAsia"/>
          <w:noProof/>
        </w:rPr>
      </w:pPr>
      <w:hyperlink w:anchor="_Toc124352239" w:history="1">
        <w:r w:rsidR="00B44155" w:rsidRPr="00A50BB4">
          <w:rPr>
            <w:rStyle w:val="Hyperlink"/>
            <w:rFonts w:asciiTheme="minorHAnsi" w:hAnsiTheme="minorHAnsi" w:cstheme="minorHAnsi"/>
            <w:noProof/>
          </w:rPr>
          <w:t>5</w:t>
        </w:r>
        <w:r w:rsidR="00B44155" w:rsidRPr="00A50BB4">
          <w:rPr>
            <w:rFonts w:eastAsiaTheme="minorEastAsia"/>
            <w:noProof/>
          </w:rPr>
          <w:tab/>
        </w:r>
        <w:r w:rsidR="00B44155" w:rsidRPr="00A50BB4">
          <w:rPr>
            <w:rStyle w:val="Hyperlink"/>
            <w:rFonts w:asciiTheme="minorHAnsi" w:hAnsiTheme="minorHAnsi" w:cstheme="minorHAnsi"/>
            <w:noProof/>
          </w:rPr>
          <w:t>SWOT</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_Toc124352239 \h </w:instrText>
        </w:r>
        <w:r w:rsidR="00B44155" w:rsidRPr="00A50BB4">
          <w:rPr>
            <w:noProof/>
            <w:webHidden/>
          </w:rPr>
        </w:r>
        <w:r w:rsidR="00B44155" w:rsidRPr="00A50BB4">
          <w:rPr>
            <w:noProof/>
            <w:webHidden/>
          </w:rPr>
          <w:fldChar w:fldCharType="separate"/>
        </w:r>
        <w:r w:rsidR="00B44155" w:rsidRPr="00A50BB4">
          <w:rPr>
            <w:noProof/>
            <w:webHidden/>
          </w:rPr>
          <w:t>6</w:t>
        </w:r>
        <w:r w:rsidR="00B44155" w:rsidRPr="00A50BB4">
          <w:rPr>
            <w:noProof/>
            <w:webHidden/>
          </w:rPr>
          <w:fldChar w:fldCharType="end"/>
        </w:r>
      </w:hyperlink>
    </w:p>
    <w:p w14:paraId="48A90334" w14:textId="6C3283E5" w:rsidR="00B44155" w:rsidRPr="00A50BB4" w:rsidRDefault="00A5391C" w:rsidP="00FC2DA6">
      <w:pPr>
        <w:pStyle w:val="TOC1"/>
        <w:rPr>
          <w:rFonts w:eastAsiaTheme="minorEastAsia"/>
          <w:noProof/>
        </w:rPr>
      </w:pPr>
      <w:hyperlink w:anchor="_Toc124352240" w:history="1">
        <w:r w:rsidR="00B44155" w:rsidRPr="00A50BB4">
          <w:rPr>
            <w:rStyle w:val="Hyperlink"/>
            <w:rFonts w:asciiTheme="minorHAnsi" w:hAnsiTheme="minorHAnsi" w:cstheme="minorHAnsi"/>
            <w:noProof/>
          </w:rPr>
          <w:t>6</w:t>
        </w:r>
        <w:r w:rsidR="00B44155" w:rsidRPr="00A50BB4">
          <w:rPr>
            <w:rFonts w:eastAsiaTheme="minorEastAsia"/>
            <w:noProof/>
          </w:rPr>
          <w:tab/>
        </w:r>
        <w:r w:rsidR="00B44155" w:rsidRPr="00A50BB4">
          <w:rPr>
            <w:rStyle w:val="Hyperlink"/>
            <w:rFonts w:asciiTheme="minorHAnsi" w:hAnsiTheme="minorHAnsi" w:cstheme="minorHAnsi"/>
            <w:noProof/>
          </w:rPr>
          <w:t>Product Overview</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_Toc124352240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16ECBEBB" w14:textId="3DDABF99" w:rsidR="00B44155" w:rsidRPr="00A50BB4" w:rsidRDefault="00A5391C" w:rsidP="00FC2DA6">
      <w:pPr>
        <w:pStyle w:val="TOC2"/>
        <w:rPr>
          <w:rFonts w:eastAsiaTheme="minorEastAsia"/>
          <w:noProof/>
        </w:rPr>
      </w:pPr>
      <w:hyperlink w:anchor="_Toc124352241" w:history="1">
        <w:r w:rsidR="00B44155" w:rsidRPr="00A50BB4">
          <w:rPr>
            <w:rStyle w:val="Hyperlink"/>
            <w:rFonts w:asciiTheme="minorHAnsi" w:hAnsiTheme="minorHAnsi" w:cstheme="minorHAnsi"/>
            <w:noProof/>
          </w:rPr>
          <w:t>6.1</w:t>
        </w:r>
        <w:r w:rsidR="00B44155" w:rsidRPr="00A50BB4">
          <w:rPr>
            <w:rFonts w:eastAsiaTheme="minorEastAsia"/>
            <w:noProof/>
          </w:rPr>
          <w:tab/>
        </w:r>
        <w:r w:rsidR="00B44155" w:rsidRPr="00A50BB4">
          <w:rPr>
            <w:rStyle w:val="Hyperlink"/>
            <w:rFonts w:asciiTheme="minorHAnsi" w:hAnsiTheme="minorHAnsi" w:cstheme="minorHAnsi"/>
            <w:noProof/>
          </w:rPr>
          <w:t>Product Goals &amp; High Level Features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_Toc124352241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135DC16F" w14:textId="6EE85B39" w:rsidR="00B44155" w:rsidRPr="00A50BB4" w:rsidRDefault="00A5391C" w:rsidP="00FC2DA6">
      <w:pPr>
        <w:pStyle w:val="TOC2"/>
        <w:rPr>
          <w:rFonts w:eastAsiaTheme="minorEastAsia"/>
          <w:noProof/>
        </w:rPr>
      </w:pPr>
      <w:hyperlink w:anchor="_Toc124352242" w:history="1">
        <w:r w:rsidR="00B44155" w:rsidRPr="00A50BB4">
          <w:rPr>
            <w:rStyle w:val="Hyperlink"/>
            <w:rFonts w:asciiTheme="minorHAnsi" w:hAnsiTheme="minorHAnsi" w:cstheme="minorHAnsi"/>
            <w:noProof/>
          </w:rPr>
          <w:t>6.2</w:t>
        </w:r>
        <w:r w:rsidR="00B44155" w:rsidRPr="00A50BB4">
          <w:rPr>
            <w:rFonts w:eastAsiaTheme="minorEastAsia"/>
            <w:noProof/>
          </w:rPr>
          <w:tab/>
        </w:r>
        <w:r w:rsidR="00B44155" w:rsidRPr="00A50BB4">
          <w:rPr>
            <w:rStyle w:val="Hyperlink"/>
            <w:rFonts w:asciiTheme="minorHAnsi" w:hAnsiTheme="minorHAnsi" w:cstheme="minorHAnsi"/>
            <w:noProof/>
          </w:rPr>
          <w:t>Value Proposition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_Toc124352242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0ED28D54" w14:textId="7739AE90" w:rsidR="00B44155" w:rsidRPr="00A50BB4" w:rsidRDefault="00A5391C" w:rsidP="00FC2DA6">
      <w:pPr>
        <w:pStyle w:val="TOC2"/>
        <w:rPr>
          <w:rFonts w:eastAsiaTheme="minorEastAsia"/>
          <w:noProof/>
        </w:rPr>
      </w:pPr>
      <w:hyperlink w:anchor="_Toc124352243" w:history="1">
        <w:r w:rsidR="00B44155" w:rsidRPr="00A50BB4">
          <w:rPr>
            <w:rStyle w:val="Hyperlink"/>
            <w:rFonts w:asciiTheme="minorHAnsi" w:hAnsiTheme="minorHAnsi" w:cstheme="minorHAnsi"/>
            <w:noProof/>
          </w:rPr>
          <w:t>6.3</w:t>
        </w:r>
        <w:r w:rsidR="00B44155" w:rsidRPr="00A50BB4">
          <w:rPr>
            <w:rFonts w:eastAsiaTheme="minorEastAsia"/>
            <w:noProof/>
          </w:rPr>
          <w:tab/>
        </w:r>
        <w:r w:rsidR="00B44155" w:rsidRPr="00A50BB4">
          <w:rPr>
            <w:rStyle w:val="Hyperlink"/>
            <w:rFonts w:asciiTheme="minorHAnsi" w:hAnsiTheme="minorHAnsi" w:cstheme="minorHAnsi"/>
            <w:noProof/>
          </w:rPr>
          <w:t>Regulatory, Claim &amp; Reimburesement Strategy</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_Toc124352243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3E84865D" w14:textId="27223D3E" w:rsidR="00B44155" w:rsidRPr="00A50BB4" w:rsidRDefault="00A5391C" w:rsidP="00FC2DA6">
      <w:pPr>
        <w:pStyle w:val="TOC2"/>
        <w:rPr>
          <w:rFonts w:eastAsiaTheme="minorEastAsia"/>
          <w:noProof/>
        </w:rPr>
      </w:pPr>
      <w:hyperlink w:anchor="_Toc124352244" w:history="1">
        <w:r w:rsidR="00B44155" w:rsidRPr="00A50BB4">
          <w:rPr>
            <w:rStyle w:val="Hyperlink"/>
            <w:rFonts w:asciiTheme="minorHAnsi" w:hAnsiTheme="minorHAnsi" w:cstheme="minorHAnsi"/>
            <w:noProof/>
          </w:rPr>
          <w:t>6.4</w:t>
        </w:r>
        <w:r w:rsidR="00B44155" w:rsidRPr="00A50BB4">
          <w:rPr>
            <w:rFonts w:eastAsiaTheme="minorEastAsia"/>
            <w:noProof/>
          </w:rPr>
          <w:tab/>
        </w:r>
        <w:r w:rsidR="00B44155" w:rsidRPr="00A50BB4">
          <w:rPr>
            <w:rStyle w:val="Hyperlink"/>
            <w:rFonts w:asciiTheme="minorHAnsi" w:hAnsiTheme="minorHAnsi" w:cstheme="minorHAnsi"/>
            <w:noProof/>
          </w:rPr>
          <w:t>Pricing Strategy</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_Toc124352244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7D23761F" w14:textId="40535495" w:rsidR="00B44155" w:rsidRPr="00A50BB4" w:rsidRDefault="00A5391C" w:rsidP="00FC2DA6">
      <w:pPr>
        <w:pStyle w:val="TOC2"/>
        <w:rPr>
          <w:rFonts w:eastAsiaTheme="minorEastAsia"/>
          <w:noProof/>
        </w:rPr>
      </w:pPr>
      <w:hyperlink w:anchor="_Toc124352245" w:history="1">
        <w:r w:rsidR="00B44155" w:rsidRPr="00A50BB4">
          <w:rPr>
            <w:rStyle w:val="Hyperlink"/>
            <w:rFonts w:asciiTheme="minorHAnsi" w:hAnsiTheme="minorHAnsi" w:cstheme="minorHAnsi"/>
            <w:noProof/>
          </w:rPr>
          <w:t>6.5</w:t>
        </w:r>
        <w:r w:rsidR="00B44155" w:rsidRPr="00A50BB4">
          <w:rPr>
            <w:rFonts w:eastAsiaTheme="minorEastAsia"/>
            <w:noProof/>
          </w:rPr>
          <w:tab/>
        </w:r>
        <w:r w:rsidR="00B44155" w:rsidRPr="00A50BB4">
          <w:rPr>
            <w:rStyle w:val="Hyperlink"/>
            <w:rFonts w:asciiTheme="minorHAnsi" w:hAnsiTheme="minorHAnsi" w:cstheme="minorHAnsi"/>
            <w:noProof/>
          </w:rPr>
          <w:t>Branding &amp; Naming</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_Toc124352245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54778962" w14:textId="1A1C470E" w:rsidR="00B44155" w:rsidRPr="00A50BB4" w:rsidRDefault="00A5391C" w:rsidP="00FC2DA6">
      <w:pPr>
        <w:pStyle w:val="TOC1"/>
        <w:rPr>
          <w:rFonts w:eastAsiaTheme="minorEastAsia"/>
          <w:noProof/>
        </w:rPr>
      </w:pPr>
      <w:hyperlink w:anchor="_Toc124352246" w:history="1">
        <w:r w:rsidR="00B44155" w:rsidRPr="00A50BB4">
          <w:rPr>
            <w:rStyle w:val="Hyperlink"/>
            <w:rFonts w:asciiTheme="minorHAnsi" w:hAnsiTheme="minorHAnsi" w:cstheme="minorHAnsi"/>
            <w:noProof/>
          </w:rPr>
          <w:t>7</w:t>
        </w:r>
        <w:r w:rsidR="00B44155" w:rsidRPr="00A50BB4">
          <w:rPr>
            <w:rFonts w:eastAsiaTheme="minorEastAsia"/>
            <w:noProof/>
          </w:rPr>
          <w:tab/>
        </w:r>
        <w:r w:rsidR="00B44155" w:rsidRPr="00A50BB4">
          <w:rPr>
            <w:rStyle w:val="Hyperlink"/>
            <w:rFonts w:asciiTheme="minorHAnsi" w:hAnsiTheme="minorHAnsi" w:cstheme="minorHAnsi"/>
            <w:noProof/>
          </w:rPr>
          <w:t>Commercialization Plan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_Toc124352246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08DE53D7" w14:textId="38F7983E" w:rsidR="00B44155" w:rsidRPr="00A50BB4" w:rsidRDefault="00A5391C" w:rsidP="00FC2DA6">
      <w:pPr>
        <w:pStyle w:val="TOC2"/>
        <w:rPr>
          <w:rFonts w:eastAsiaTheme="minorEastAsia"/>
          <w:noProof/>
        </w:rPr>
      </w:pPr>
      <w:hyperlink w:anchor="_Toc124352247" w:history="1">
        <w:r w:rsidR="00B44155" w:rsidRPr="00A50BB4">
          <w:rPr>
            <w:rStyle w:val="Hyperlink"/>
            <w:rFonts w:asciiTheme="minorHAnsi" w:hAnsiTheme="minorHAnsi" w:cstheme="minorHAnsi"/>
            <w:noProof/>
          </w:rPr>
          <w:t>7.1</w:t>
        </w:r>
        <w:r w:rsidR="00B44155" w:rsidRPr="00A50BB4">
          <w:rPr>
            <w:rFonts w:eastAsiaTheme="minorEastAsia"/>
            <w:noProof/>
          </w:rPr>
          <w:tab/>
        </w:r>
        <w:r w:rsidR="00B44155" w:rsidRPr="00A50BB4">
          <w:rPr>
            <w:rStyle w:val="Hyperlink"/>
            <w:rFonts w:asciiTheme="minorHAnsi" w:hAnsiTheme="minorHAnsi" w:cstheme="minorHAnsi"/>
            <w:noProof/>
          </w:rPr>
          <w:t>Trademark Plan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_Toc124352247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54430D69" w14:textId="27EAB652" w:rsidR="00B44155" w:rsidRPr="00A50BB4" w:rsidRDefault="00A5391C" w:rsidP="00FC2DA6">
      <w:pPr>
        <w:pStyle w:val="TOC2"/>
        <w:rPr>
          <w:rFonts w:eastAsiaTheme="minorEastAsia"/>
          <w:noProof/>
        </w:rPr>
      </w:pPr>
      <w:hyperlink w:anchor="_Toc124352248" w:history="1">
        <w:r w:rsidR="00B44155" w:rsidRPr="00A50BB4">
          <w:rPr>
            <w:rStyle w:val="Hyperlink"/>
            <w:rFonts w:asciiTheme="minorHAnsi" w:hAnsiTheme="minorHAnsi" w:cstheme="minorHAnsi"/>
            <w:noProof/>
          </w:rPr>
          <w:t>7.2</w:t>
        </w:r>
        <w:r w:rsidR="00B44155" w:rsidRPr="00A50BB4">
          <w:rPr>
            <w:rFonts w:eastAsiaTheme="minorEastAsia"/>
            <w:noProof/>
          </w:rPr>
          <w:tab/>
        </w:r>
        <w:r w:rsidR="00B44155" w:rsidRPr="00A50BB4">
          <w:rPr>
            <w:rStyle w:val="Hyperlink"/>
            <w:rFonts w:asciiTheme="minorHAnsi" w:hAnsiTheme="minorHAnsi" w:cstheme="minorHAnsi"/>
            <w:noProof/>
          </w:rPr>
          <w:t>Launch</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_Toc124352248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2B6658BA" w14:textId="1A07157E" w:rsidR="00B44155" w:rsidRPr="00A50BB4" w:rsidRDefault="00A5391C" w:rsidP="00FC2DA6">
      <w:pPr>
        <w:pStyle w:val="TOC2"/>
        <w:rPr>
          <w:rFonts w:eastAsiaTheme="minorEastAsia"/>
          <w:noProof/>
        </w:rPr>
      </w:pPr>
      <w:hyperlink w:anchor="_Toc124352249" w:history="1">
        <w:r w:rsidR="00B44155" w:rsidRPr="00A50BB4">
          <w:rPr>
            <w:rStyle w:val="Hyperlink"/>
            <w:rFonts w:asciiTheme="minorHAnsi" w:hAnsiTheme="minorHAnsi" w:cstheme="minorHAnsi"/>
            <w:noProof/>
          </w:rPr>
          <w:t>7.3</w:t>
        </w:r>
        <w:r w:rsidR="00B44155" w:rsidRPr="00A50BB4">
          <w:rPr>
            <w:rFonts w:eastAsiaTheme="minorEastAsia"/>
            <w:noProof/>
          </w:rPr>
          <w:tab/>
        </w:r>
        <w:r w:rsidR="00B44155" w:rsidRPr="00A50BB4">
          <w:rPr>
            <w:rStyle w:val="Hyperlink"/>
            <w:rFonts w:asciiTheme="minorHAnsi" w:hAnsiTheme="minorHAnsi" w:cstheme="minorHAnsi"/>
            <w:noProof/>
          </w:rPr>
          <w:t>Sales Cannels/Distribution Plan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_Toc124352249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10669A69" w14:textId="15D9CC9F" w:rsidR="00B44155" w:rsidRPr="00A50BB4" w:rsidRDefault="00A5391C" w:rsidP="00FC2DA6">
      <w:pPr>
        <w:pStyle w:val="TOC2"/>
        <w:rPr>
          <w:rFonts w:eastAsiaTheme="minorEastAsia"/>
          <w:noProof/>
        </w:rPr>
      </w:pPr>
      <w:hyperlink w:anchor="_Toc124352250" w:history="1">
        <w:r w:rsidR="00B44155" w:rsidRPr="00A50BB4">
          <w:rPr>
            <w:rStyle w:val="Hyperlink"/>
            <w:rFonts w:asciiTheme="minorHAnsi" w:hAnsiTheme="minorHAnsi" w:cstheme="minorHAnsi"/>
            <w:noProof/>
          </w:rPr>
          <w:t>7.4</w:t>
        </w:r>
        <w:r w:rsidR="00B44155" w:rsidRPr="00A50BB4">
          <w:rPr>
            <w:rFonts w:eastAsiaTheme="minorEastAsia"/>
            <w:noProof/>
          </w:rPr>
          <w:tab/>
        </w:r>
        <w:r w:rsidR="00B44155" w:rsidRPr="00A50BB4">
          <w:rPr>
            <w:rStyle w:val="Hyperlink"/>
            <w:rFonts w:asciiTheme="minorHAnsi" w:hAnsiTheme="minorHAnsi" w:cstheme="minorHAnsi"/>
            <w:noProof/>
          </w:rPr>
          <w:t>Training Plan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_Toc124352250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4B3E6285" w14:textId="78E81926" w:rsidR="00B44155" w:rsidRPr="00A50BB4" w:rsidRDefault="00A5391C" w:rsidP="00FC2DA6">
      <w:pPr>
        <w:pStyle w:val="TOC2"/>
        <w:rPr>
          <w:rFonts w:eastAsiaTheme="minorEastAsia"/>
          <w:noProof/>
        </w:rPr>
      </w:pPr>
      <w:hyperlink w:anchor="_Toc124352251" w:history="1">
        <w:r w:rsidR="00B44155" w:rsidRPr="00A50BB4">
          <w:rPr>
            <w:rStyle w:val="Hyperlink"/>
            <w:rFonts w:asciiTheme="minorHAnsi" w:hAnsiTheme="minorHAnsi" w:cstheme="minorHAnsi"/>
            <w:noProof/>
          </w:rPr>
          <w:t>7.5</w:t>
        </w:r>
        <w:r w:rsidR="00B44155" w:rsidRPr="00A50BB4">
          <w:rPr>
            <w:rFonts w:eastAsiaTheme="minorEastAsia"/>
            <w:noProof/>
          </w:rPr>
          <w:tab/>
        </w:r>
        <w:r w:rsidR="00B44155" w:rsidRPr="00A50BB4">
          <w:rPr>
            <w:rStyle w:val="Hyperlink"/>
            <w:rFonts w:asciiTheme="minorHAnsi" w:hAnsiTheme="minorHAnsi" w:cstheme="minorHAnsi"/>
            <w:noProof/>
          </w:rPr>
          <w:t>Post Market Clinical or Product Research Plan</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_Toc124352251 \h </w:instrText>
        </w:r>
        <w:r w:rsidR="00B44155" w:rsidRPr="00A50BB4">
          <w:rPr>
            <w:noProof/>
            <w:webHidden/>
          </w:rPr>
        </w:r>
        <w:r w:rsidR="00B44155" w:rsidRPr="00A50BB4">
          <w:rPr>
            <w:noProof/>
            <w:webHidden/>
          </w:rPr>
          <w:fldChar w:fldCharType="separate"/>
        </w:r>
        <w:r w:rsidR="00B44155" w:rsidRPr="00A50BB4">
          <w:rPr>
            <w:noProof/>
            <w:webHidden/>
          </w:rPr>
          <w:t>7</w:t>
        </w:r>
        <w:r w:rsidR="00B44155" w:rsidRPr="00A50BB4">
          <w:rPr>
            <w:noProof/>
            <w:webHidden/>
          </w:rPr>
          <w:fldChar w:fldCharType="end"/>
        </w:r>
      </w:hyperlink>
    </w:p>
    <w:p w14:paraId="335660E2" w14:textId="64415457" w:rsidR="00B44155" w:rsidRPr="00A50BB4" w:rsidRDefault="00A5391C" w:rsidP="00FC2DA6">
      <w:pPr>
        <w:pStyle w:val="TOC2"/>
        <w:rPr>
          <w:rFonts w:eastAsiaTheme="minorEastAsia"/>
          <w:noProof/>
        </w:rPr>
      </w:pPr>
      <w:hyperlink w:anchor="_Toc124352252" w:history="1">
        <w:r w:rsidR="00B44155" w:rsidRPr="00A50BB4">
          <w:rPr>
            <w:rStyle w:val="Hyperlink"/>
            <w:rFonts w:asciiTheme="minorHAnsi" w:hAnsiTheme="minorHAnsi" w:cstheme="minorHAnsi"/>
            <w:noProof/>
          </w:rPr>
          <w:t>7.6</w:t>
        </w:r>
        <w:r w:rsidR="00B44155" w:rsidRPr="00A50BB4">
          <w:rPr>
            <w:rFonts w:eastAsiaTheme="minorEastAsia"/>
            <w:noProof/>
          </w:rPr>
          <w:tab/>
        </w:r>
        <w:r w:rsidR="00B44155" w:rsidRPr="00A50BB4">
          <w:rPr>
            <w:rStyle w:val="Hyperlink"/>
            <w:rFonts w:asciiTheme="minorHAnsi" w:hAnsiTheme="minorHAnsi" w:cstheme="minorHAnsi"/>
            <w:noProof/>
          </w:rPr>
          <w:t>Service &amp; Warranty</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_Toc124352252 \h </w:instrText>
        </w:r>
        <w:r w:rsidR="00B44155" w:rsidRPr="00A50BB4">
          <w:rPr>
            <w:noProof/>
            <w:webHidden/>
          </w:rPr>
        </w:r>
        <w:r w:rsidR="00B44155" w:rsidRPr="00A50BB4">
          <w:rPr>
            <w:noProof/>
            <w:webHidden/>
          </w:rPr>
          <w:fldChar w:fldCharType="separate"/>
        </w:r>
        <w:r w:rsidR="00B44155" w:rsidRPr="00A50BB4">
          <w:rPr>
            <w:noProof/>
            <w:webHidden/>
          </w:rPr>
          <w:t>8</w:t>
        </w:r>
        <w:r w:rsidR="00B44155" w:rsidRPr="00A50BB4">
          <w:rPr>
            <w:noProof/>
            <w:webHidden/>
          </w:rPr>
          <w:fldChar w:fldCharType="end"/>
        </w:r>
      </w:hyperlink>
    </w:p>
    <w:p w14:paraId="13CF8C68" w14:textId="0B7B1A53" w:rsidR="00B44155" w:rsidRPr="00A50BB4" w:rsidRDefault="00A5391C" w:rsidP="00FC2DA6">
      <w:pPr>
        <w:pStyle w:val="TOC1"/>
        <w:rPr>
          <w:rFonts w:eastAsiaTheme="minorEastAsia"/>
          <w:noProof/>
        </w:rPr>
      </w:pPr>
      <w:hyperlink w:anchor="_Toc124352253" w:history="1">
        <w:r w:rsidR="00B44155" w:rsidRPr="00A50BB4">
          <w:rPr>
            <w:rStyle w:val="Hyperlink"/>
            <w:rFonts w:asciiTheme="minorHAnsi" w:hAnsiTheme="minorHAnsi" w:cstheme="minorHAnsi"/>
            <w:noProof/>
          </w:rPr>
          <w:t>8</w:t>
        </w:r>
        <w:r w:rsidR="00B44155" w:rsidRPr="00A50BB4">
          <w:rPr>
            <w:rFonts w:eastAsiaTheme="minorEastAsia"/>
            <w:noProof/>
          </w:rPr>
          <w:tab/>
        </w:r>
        <w:r w:rsidR="00B44155" w:rsidRPr="00A50BB4">
          <w:rPr>
            <w:rStyle w:val="Hyperlink"/>
            <w:rFonts w:asciiTheme="minorHAnsi" w:hAnsiTheme="minorHAnsi" w:cstheme="minorHAnsi"/>
            <w:noProof/>
          </w:rPr>
          <w:t>Product Requirements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_Toc124352253 \h </w:instrText>
        </w:r>
        <w:r w:rsidR="00B44155" w:rsidRPr="00A50BB4">
          <w:rPr>
            <w:noProof/>
            <w:webHidden/>
          </w:rPr>
        </w:r>
        <w:r w:rsidR="00B44155" w:rsidRPr="00A50BB4">
          <w:rPr>
            <w:noProof/>
            <w:webHidden/>
          </w:rPr>
          <w:fldChar w:fldCharType="separate"/>
        </w:r>
        <w:r w:rsidR="00B44155" w:rsidRPr="00A50BB4">
          <w:rPr>
            <w:noProof/>
            <w:webHidden/>
          </w:rPr>
          <w:t>8</w:t>
        </w:r>
        <w:r w:rsidR="00B44155" w:rsidRPr="00A50BB4">
          <w:rPr>
            <w:noProof/>
            <w:webHidden/>
          </w:rPr>
          <w:fldChar w:fldCharType="end"/>
        </w:r>
      </w:hyperlink>
    </w:p>
    <w:p w14:paraId="1C4A1E24" w14:textId="16047EDB" w:rsidR="00B44155" w:rsidRPr="00A50BB4" w:rsidRDefault="00A5391C" w:rsidP="00FC2DA6">
      <w:pPr>
        <w:pStyle w:val="TOC2"/>
        <w:rPr>
          <w:rFonts w:eastAsiaTheme="minorEastAsia"/>
          <w:noProof/>
        </w:rPr>
      </w:pPr>
      <w:hyperlink w:anchor="_Toc124352254" w:history="1">
        <w:r w:rsidR="00B44155" w:rsidRPr="00A50BB4">
          <w:rPr>
            <w:rStyle w:val="Hyperlink"/>
            <w:rFonts w:asciiTheme="minorHAnsi" w:hAnsiTheme="minorHAnsi" w:cstheme="minorHAnsi"/>
            <w:noProof/>
          </w:rPr>
          <w:t>8.1</w:t>
        </w:r>
        <w:r w:rsidR="00B44155" w:rsidRPr="00A50BB4">
          <w:rPr>
            <w:rFonts w:eastAsiaTheme="minorEastAsia"/>
            <w:noProof/>
          </w:rPr>
          <w:tab/>
        </w:r>
        <w:r w:rsidR="00B44155" w:rsidRPr="00A50BB4">
          <w:rPr>
            <w:rStyle w:val="Hyperlink"/>
            <w:rFonts w:asciiTheme="minorHAnsi" w:hAnsiTheme="minorHAnsi" w:cstheme="minorHAnsi"/>
            <w:noProof/>
          </w:rPr>
          <w:t>Human Factors | User Interface – Audio, Tactile, Haptic, Visual</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_Toc124352254 \h </w:instrText>
        </w:r>
        <w:r w:rsidR="00B44155" w:rsidRPr="00A50BB4">
          <w:rPr>
            <w:noProof/>
            <w:webHidden/>
          </w:rPr>
        </w:r>
        <w:r w:rsidR="00B44155" w:rsidRPr="00A50BB4">
          <w:rPr>
            <w:noProof/>
            <w:webHidden/>
          </w:rPr>
          <w:fldChar w:fldCharType="separate"/>
        </w:r>
        <w:r w:rsidR="00B44155" w:rsidRPr="00A50BB4">
          <w:rPr>
            <w:noProof/>
            <w:webHidden/>
          </w:rPr>
          <w:t>8</w:t>
        </w:r>
        <w:r w:rsidR="00B44155" w:rsidRPr="00A50BB4">
          <w:rPr>
            <w:noProof/>
            <w:webHidden/>
          </w:rPr>
          <w:fldChar w:fldCharType="end"/>
        </w:r>
      </w:hyperlink>
    </w:p>
    <w:p w14:paraId="627312EF" w14:textId="6B60A098" w:rsidR="00B44155" w:rsidRPr="00A50BB4" w:rsidRDefault="00A5391C" w:rsidP="00FC2DA6">
      <w:pPr>
        <w:pStyle w:val="TOC2"/>
        <w:rPr>
          <w:rFonts w:eastAsiaTheme="minorEastAsia"/>
          <w:noProof/>
        </w:rPr>
      </w:pPr>
      <w:hyperlink w:anchor="_Toc124352255" w:history="1">
        <w:r w:rsidR="00B44155" w:rsidRPr="00A50BB4">
          <w:rPr>
            <w:rStyle w:val="Hyperlink"/>
            <w:rFonts w:asciiTheme="minorHAnsi" w:hAnsiTheme="minorHAnsi" w:cstheme="minorHAnsi"/>
            <w:noProof/>
          </w:rPr>
          <w:t>8.2</w:t>
        </w:r>
        <w:r w:rsidR="00B44155" w:rsidRPr="00A50BB4">
          <w:rPr>
            <w:rFonts w:eastAsiaTheme="minorEastAsia"/>
            <w:noProof/>
          </w:rPr>
          <w:tab/>
        </w:r>
        <w:r w:rsidR="00B44155" w:rsidRPr="00A50BB4">
          <w:rPr>
            <w:rStyle w:val="Hyperlink"/>
            <w:rFonts w:asciiTheme="minorHAnsi" w:hAnsiTheme="minorHAnsi" w:cstheme="minorHAnsi"/>
            <w:noProof/>
          </w:rPr>
          <w:t>Hardware / Device</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_Toc124352255 \h </w:instrText>
        </w:r>
        <w:r w:rsidR="00B44155" w:rsidRPr="00A50BB4">
          <w:rPr>
            <w:noProof/>
            <w:webHidden/>
          </w:rPr>
        </w:r>
        <w:r w:rsidR="00B44155" w:rsidRPr="00A50BB4">
          <w:rPr>
            <w:noProof/>
            <w:webHidden/>
          </w:rPr>
          <w:fldChar w:fldCharType="separate"/>
        </w:r>
        <w:r w:rsidR="00B44155" w:rsidRPr="00A50BB4">
          <w:rPr>
            <w:noProof/>
            <w:webHidden/>
          </w:rPr>
          <w:t>10</w:t>
        </w:r>
        <w:r w:rsidR="00B44155" w:rsidRPr="00A50BB4">
          <w:rPr>
            <w:noProof/>
            <w:webHidden/>
          </w:rPr>
          <w:fldChar w:fldCharType="end"/>
        </w:r>
      </w:hyperlink>
    </w:p>
    <w:p w14:paraId="73AA3C14" w14:textId="39C136B7" w:rsidR="00B44155" w:rsidRPr="00A50BB4" w:rsidRDefault="00A5391C" w:rsidP="00FC2DA6">
      <w:pPr>
        <w:pStyle w:val="TOC2"/>
        <w:rPr>
          <w:rFonts w:eastAsiaTheme="minorEastAsia"/>
          <w:noProof/>
        </w:rPr>
      </w:pPr>
      <w:hyperlink w:anchor="_Toc124352256" w:history="1">
        <w:r w:rsidR="00B44155" w:rsidRPr="00A50BB4">
          <w:rPr>
            <w:rStyle w:val="Hyperlink"/>
            <w:rFonts w:asciiTheme="minorHAnsi" w:hAnsiTheme="minorHAnsi" w:cstheme="minorHAnsi"/>
            <w:noProof/>
          </w:rPr>
          <w:t>8.3</w:t>
        </w:r>
        <w:r w:rsidR="00B44155" w:rsidRPr="00A50BB4">
          <w:rPr>
            <w:rFonts w:eastAsiaTheme="minorEastAsia"/>
            <w:noProof/>
          </w:rPr>
          <w:tab/>
        </w:r>
        <w:r w:rsidR="00B44155" w:rsidRPr="00A50BB4">
          <w:rPr>
            <w:rStyle w:val="Hyperlink"/>
            <w:rFonts w:asciiTheme="minorHAnsi" w:hAnsiTheme="minorHAnsi" w:cstheme="minorHAnsi"/>
            <w:noProof/>
          </w:rPr>
          <w:t>Language</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_Toc124352256 \h </w:instrText>
        </w:r>
        <w:r w:rsidR="00B44155" w:rsidRPr="00A50BB4">
          <w:rPr>
            <w:noProof/>
            <w:webHidden/>
          </w:rPr>
        </w:r>
        <w:r w:rsidR="00B44155" w:rsidRPr="00A50BB4">
          <w:rPr>
            <w:noProof/>
            <w:webHidden/>
          </w:rPr>
          <w:fldChar w:fldCharType="separate"/>
        </w:r>
        <w:r w:rsidR="00B44155" w:rsidRPr="00A50BB4">
          <w:rPr>
            <w:noProof/>
            <w:webHidden/>
          </w:rPr>
          <w:t>11</w:t>
        </w:r>
        <w:r w:rsidR="00B44155" w:rsidRPr="00A50BB4">
          <w:rPr>
            <w:noProof/>
            <w:webHidden/>
          </w:rPr>
          <w:fldChar w:fldCharType="end"/>
        </w:r>
      </w:hyperlink>
    </w:p>
    <w:p w14:paraId="64CFC2A0" w14:textId="186E293E" w:rsidR="00B44155" w:rsidRPr="00A50BB4" w:rsidRDefault="00A5391C" w:rsidP="00FC2DA6">
      <w:pPr>
        <w:pStyle w:val="TOC2"/>
        <w:rPr>
          <w:rFonts w:eastAsiaTheme="minorEastAsia"/>
          <w:noProof/>
        </w:rPr>
      </w:pPr>
      <w:hyperlink w:anchor="_Toc124352257" w:history="1">
        <w:r w:rsidR="00B44155" w:rsidRPr="00A50BB4">
          <w:rPr>
            <w:rStyle w:val="Hyperlink"/>
            <w:rFonts w:asciiTheme="minorHAnsi" w:hAnsiTheme="minorHAnsi" w:cstheme="minorHAnsi"/>
            <w:noProof/>
          </w:rPr>
          <w:t>8.4</w:t>
        </w:r>
        <w:r w:rsidR="00B44155" w:rsidRPr="00A50BB4">
          <w:rPr>
            <w:rFonts w:eastAsiaTheme="minorEastAsia"/>
            <w:noProof/>
          </w:rPr>
          <w:tab/>
        </w:r>
        <w:r w:rsidR="00B44155" w:rsidRPr="00A50BB4">
          <w:rPr>
            <w:rStyle w:val="Hyperlink"/>
            <w:rFonts w:asciiTheme="minorHAnsi" w:hAnsiTheme="minorHAnsi" w:cstheme="minorHAnsi"/>
            <w:noProof/>
          </w:rPr>
          <w:t>Business Requirements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_Toc124352257 \h </w:instrText>
        </w:r>
        <w:r w:rsidR="00B44155" w:rsidRPr="00A50BB4">
          <w:rPr>
            <w:noProof/>
            <w:webHidden/>
          </w:rPr>
        </w:r>
        <w:r w:rsidR="00B44155" w:rsidRPr="00A50BB4">
          <w:rPr>
            <w:noProof/>
            <w:webHidden/>
          </w:rPr>
          <w:fldChar w:fldCharType="separate"/>
        </w:r>
        <w:r w:rsidR="00B44155" w:rsidRPr="00A50BB4">
          <w:rPr>
            <w:noProof/>
            <w:webHidden/>
          </w:rPr>
          <w:t>13</w:t>
        </w:r>
        <w:r w:rsidR="00B44155" w:rsidRPr="00A50BB4">
          <w:rPr>
            <w:noProof/>
            <w:webHidden/>
          </w:rPr>
          <w:fldChar w:fldCharType="end"/>
        </w:r>
      </w:hyperlink>
    </w:p>
    <w:p w14:paraId="116A5B9B" w14:textId="3B9A78C0" w:rsidR="00B44155" w:rsidRPr="00A50BB4" w:rsidRDefault="00A5391C" w:rsidP="00FC2DA6">
      <w:pPr>
        <w:pStyle w:val="TOC2"/>
        <w:rPr>
          <w:rFonts w:eastAsiaTheme="minorEastAsia"/>
          <w:noProof/>
        </w:rPr>
      </w:pPr>
      <w:hyperlink w:anchor="_Toc124352258" w:history="1">
        <w:r w:rsidR="00B44155" w:rsidRPr="00A50BB4">
          <w:rPr>
            <w:rStyle w:val="Hyperlink"/>
            <w:rFonts w:asciiTheme="minorHAnsi" w:hAnsiTheme="minorHAnsi" w:cstheme="minorHAnsi"/>
            <w:noProof/>
          </w:rPr>
          <w:t>8.5</w:t>
        </w:r>
        <w:r w:rsidR="00B44155" w:rsidRPr="00A50BB4">
          <w:rPr>
            <w:rFonts w:eastAsiaTheme="minorEastAsia"/>
            <w:noProof/>
          </w:rPr>
          <w:tab/>
        </w:r>
        <w:r w:rsidR="00B44155" w:rsidRPr="00A50BB4">
          <w:rPr>
            <w:rStyle w:val="Hyperlink"/>
            <w:rFonts w:asciiTheme="minorHAnsi" w:hAnsiTheme="minorHAnsi" w:cstheme="minorHAnsi"/>
            <w:noProof/>
          </w:rPr>
          <w:t>Patient Safety &amp; Regulatory Requirements</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_Toc124352258 \h </w:instrText>
        </w:r>
        <w:r w:rsidR="00B44155" w:rsidRPr="00A50BB4">
          <w:rPr>
            <w:noProof/>
            <w:webHidden/>
          </w:rPr>
        </w:r>
        <w:r w:rsidR="00B44155" w:rsidRPr="00A50BB4">
          <w:rPr>
            <w:noProof/>
            <w:webHidden/>
          </w:rPr>
          <w:fldChar w:fldCharType="separate"/>
        </w:r>
        <w:r w:rsidR="00B44155" w:rsidRPr="00A50BB4">
          <w:rPr>
            <w:noProof/>
            <w:webHidden/>
          </w:rPr>
          <w:t>14</w:t>
        </w:r>
        <w:r w:rsidR="00B44155" w:rsidRPr="00A50BB4">
          <w:rPr>
            <w:noProof/>
            <w:webHidden/>
          </w:rPr>
          <w:fldChar w:fldCharType="end"/>
        </w:r>
      </w:hyperlink>
    </w:p>
    <w:p w14:paraId="3848F6DE" w14:textId="292004C1" w:rsidR="00B44155" w:rsidRPr="00A50BB4" w:rsidRDefault="00A5391C" w:rsidP="00FC2DA6">
      <w:pPr>
        <w:pStyle w:val="TOC1"/>
        <w:rPr>
          <w:rFonts w:eastAsiaTheme="minorEastAsia"/>
          <w:noProof/>
        </w:rPr>
      </w:pPr>
      <w:hyperlink w:anchor="_Toc124352259" w:history="1">
        <w:r w:rsidR="00B44155" w:rsidRPr="00A50BB4">
          <w:rPr>
            <w:rStyle w:val="Hyperlink"/>
            <w:rFonts w:asciiTheme="minorHAnsi" w:hAnsiTheme="minorHAnsi" w:cstheme="minorHAnsi"/>
            <w:noProof/>
          </w:rPr>
          <w:t>9</w:t>
        </w:r>
        <w:r w:rsidR="00B44155" w:rsidRPr="00A50BB4">
          <w:rPr>
            <w:rFonts w:eastAsiaTheme="minorEastAsia"/>
            <w:noProof/>
          </w:rPr>
          <w:tab/>
        </w:r>
        <w:r w:rsidR="00B44155" w:rsidRPr="00A50BB4">
          <w:rPr>
            <w:rStyle w:val="Hyperlink"/>
            <w:rFonts w:asciiTheme="minorHAnsi" w:hAnsiTheme="minorHAnsi" w:cstheme="minorHAnsi"/>
            <w:noProof/>
          </w:rPr>
          <w:t>Document Approval</w:t>
        </w:r>
        <w:r w:rsidR="00B44155" w:rsidRPr="00A50BB4">
          <w:rPr>
            <w:noProof/>
            <w:webHidden/>
          </w:rPr>
          <w:tab/>
        </w:r>
        <w:r w:rsidR="00B44155" w:rsidRPr="00A50BB4">
          <w:rPr>
            <w:noProof/>
            <w:webHidden/>
          </w:rPr>
          <w:fldChar w:fldCharType="begin"/>
        </w:r>
        <w:r w:rsidR="00B44155" w:rsidRPr="00A50BB4">
          <w:rPr>
            <w:noProof/>
            <w:webHidden/>
          </w:rPr>
          <w:instrText xml:space="preserve"> PAGEREF _Toc124352259 \h </w:instrText>
        </w:r>
        <w:r w:rsidR="00B44155" w:rsidRPr="00A50BB4">
          <w:rPr>
            <w:noProof/>
            <w:webHidden/>
          </w:rPr>
        </w:r>
        <w:r w:rsidR="00B44155" w:rsidRPr="00A50BB4">
          <w:rPr>
            <w:noProof/>
            <w:webHidden/>
          </w:rPr>
          <w:fldChar w:fldCharType="separate"/>
        </w:r>
        <w:r w:rsidR="00B44155" w:rsidRPr="00A50BB4">
          <w:rPr>
            <w:noProof/>
            <w:webHidden/>
          </w:rPr>
          <w:t>15</w:t>
        </w:r>
        <w:r w:rsidR="00B44155" w:rsidRPr="00A50BB4">
          <w:rPr>
            <w:noProof/>
            <w:webHidden/>
          </w:rPr>
          <w:fldChar w:fldCharType="end"/>
        </w:r>
      </w:hyperlink>
    </w:p>
    <w:p w14:paraId="228D374F" w14:textId="623366E8" w:rsidR="006B4F1F" w:rsidRPr="00A50BB4" w:rsidRDefault="005975CB" w:rsidP="00FC2DA6">
      <w:r w:rsidRPr="00A50BB4">
        <w:fldChar w:fldCharType="end"/>
      </w:r>
    </w:p>
    <w:p w14:paraId="06CBF4CB" w14:textId="0CFEACF9" w:rsidR="006B4F1F" w:rsidRPr="00A50BB4" w:rsidRDefault="006B4F1F" w:rsidP="00FC2DA6">
      <w:pPr>
        <w:pStyle w:val="Heading1"/>
      </w:pPr>
      <w:bookmarkStart w:id="1" w:name="_Toc124352221"/>
      <w:r w:rsidRPr="00A50BB4">
        <w:t>Executive Overview</w:t>
      </w:r>
      <w:bookmarkEnd w:id="1"/>
    </w:p>
    <w:p w14:paraId="326455F4" w14:textId="77777777" w:rsidR="00B44155" w:rsidRPr="00A50BB4" w:rsidRDefault="00B44155" w:rsidP="00FC2DA6">
      <w:pPr>
        <w:pStyle w:val="Heading2"/>
      </w:pPr>
      <w:bookmarkStart w:id="2" w:name="_Toc109823999"/>
      <w:bookmarkStart w:id="3" w:name="_Toc110966064"/>
      <w:bookmarkStart w:id="4" w:name="_Toc118372929"/>
      <w:bookmarkStart w:id="5" w:name="_Toc124352222"/>
      <w:r w:rsidRPr="00A50BB4">
        <w:t>Definitions and Abbreviations</w:t>
      </w:r>
      <w:bookmarkEnd w:id="2"/>
      <w:bookmarkEnd w:id="3"/>
      <w:bookmarkEnd w:id="4"/>
      <w:bookmarkEnd w:id="5"/>
    </w:p>
    <w:p w14:paraId="4E423779" w14:textId="77777777" w:rsidR="00B44155" w:rsidRPr="00A50BB4" w:rsidRDefault="00B44155" w:rsidP="00FC2DA6"/>
    <w:tbl>
      <w:tblPr>
        <w:tblStyle w:val="TableGrid"/>
        <w:tblW w:w="9576" w:type="dxa"/>
        <w:tblInd w:w="319" w:type="dxa"/>
        <w:tblLook w:val="04A0" w:firstRow="1" w:lastRow="0" w:firstColumn="1" w:lastColumn="0" w:noHBand="0" w:noVBand="1"/>
      </w:tblPr>
      <w:tblGrid>
        <w:gridCol w:w="2695"/>
        <w:gridCol w:w="6881"/>
      </w:tblGrid>
      <w:tr w:rsidR="00B44155" w:rsidRPr="00A50BB4" w14:paraId="323A26DD" w14:textId="77777777" w:rsidTr="00B44155">
        <w:tc>
          <w:tcPr>
            <w:tcW w:w="2695" w:type="dxa"/>
            <w:shd w:val="clear" w:color="auto" w:fill="D9D9D9" w:themeFill="background1" w:themeFillShade="D9"/>
          </w:tcPr>
          <w:p w14:paraId="5D5701E2" w14:textId="77777777" w:rsidR="00B44155" w:rsidRPr="00A50BB4" w:rsidRDefault="00B44155" w:rsidP="00FC2DA6">
            <w:r w:rsidRPr="00A50BB4">
              <w:t>Term</w:t>
            </w:r>
          </w:p>
        </w:tc>
        <w:tc>
          <w:tcPr>
            <w:tcW w:w="6881" w:type="dxa"/>
            <w:shd w:val="clear" w:color="auto" w:fill="D9D9D9" w:themeFill="background1" w:themeFillShade="D9"/>
          </w:tcPr>
          <w:p w14:paraId="6DF02EA3" w14:textId="77777777" w:rsidR="00B44155" w:rsidRPr="00A50BB4" w:rsidRDefault="00B44155" w:rsidP="00FC2DA6">
            <w:r w:rsidRPr="00A50BB4">
              <w:t>Meaning / Definition</w:t>
            </w:r>
          </w:p>
        </w:tc>
      </w:tr>
      <w:tr w:rsidR="00B44155" w:rsidRPr="00A50BB4" w14:paraId="782957E8" w14:textId="77777777" w:rsidTr="00794E48">
        <w:tc>
          <w:tcPr>
            <w:tcW w:w="2695" w:type="dxa"/>
          </w:tcPr>
          <w:p w14:paraId="7BF1CBAA" w14:textId="77777777" w:rsidR="00B44155" w:rsidRPr="00A50BB4" w:rsidRDefault="00B44155" w:rsidP="00FC2DA6">
            <w:r w:rsidRPr="00A50BB4">
              <w:t>AAC</w:t>
            </w:r>
          </w:p>
        </w:tc>
        <w:tc>
          <w:tcPr>
            <w:tcW w:w="6881" w:type="dxa"/>
          </w:tcPr>
          <w:p w14:paraId="061F41BB" w14:textId="77777777" w:rsidR="00B44155" w:rsidRPr="00A50BB4" w:rsidRDefault="00B44155" w:rsidP="00FC2DA6">
            <w:r w:rsidRPr="00A50BB4">
              <w:t>Augmentative and Alternative Communication</w:t>
            </w:r>
          </w:p>
        </w:tc>
      </w:tr>
      <w:tr w:rsidR="00B44155" w:rsidRPr="00A50BB4" w14:paraId="6104F772" w14:textId="77777777" w:rsidTr="00794E48">
        <w:tc>
          <w:tcPr>
            <w:tcW w:w="2695" w:type="dxa"/>
          </w:tcPr>
          <w:p w14:paraId="651E493A" w14:textId="77777777" w:rsidR="00B44155" w:rsidRPr="00A50BB4" w:rsidRDefault="00B44155" w:rsidP="00FC2DA6">
            <w:r w:rsidRPr="00A50BB4">
              <w:t>Input Modes</w:t>
            </w:r>
          </w:p>
        </w:tc>
        <w:tc>
          <w:tcPr>
            <w:tcW w:w="6881" w:type="dxa"/>
          </w:tcPr>
          <w:p w14:paraId="55EC3047" w14:textId="77777777" w:rsidR="00B44155" w:rsidRPr="00A50BB4" w:rsidRDefault="00B44155" w:rsidP="00FC2DA6">
            <w:r w:rsidRPr="00A50BB4">
              <w:t>The method that a user uses to interact with the system – input modes may include touch, switch, head movement, eye gaze and EEG.</w:t>
            </w:r>
          </w:p>
        </w:tc>
      </w:tr>
    </w:tbl>
    <w:p w14:paraId="213E77C5" w14:textId="74857397" w:rsidR="006B4F1F" w:rsidRPr="00A50BB4" w:rsidRDefault="006B4F1F" w:rsidP="00FC2DA6"/>
    <w:p w14:paraId="55E7E43C" w14:textId="01E512A4" w:rsidR="00486030" w:rsidRPr="00A50BB4" w:rsidRDefault="00486030" w:rsidP="00FC2DA6">
      <w:pPr>
        <w:pStyle w:val="Heading1"/>
      </w:pPr>
      <w:bookmarkStart w:id="6" w:name="_Toc124352223"/>
      <w:r w:rsidRPr="00A50BB4">
        <w:t>Market Analysis</w:t>
      </w:r>
      <w:bookmarkEnd w:id="6"/>
    </w:p>
    <w:p w14:paraId="647A5D56" w14:textId="3E598EB3" w:rsidR="00366EF1" w:rsidRPr="00A50BB4" w:rsidRDefault="00366EF1" w:rsidP="00FC2DA6">
      <w:pPr>
        <w:pStyle w:val="Heading2"/>
      </w:pPr>
      <w:bookmarkStart w:id="7" w:name="_Toc124352224"/>
      <w:r w:rsidRPr="00A50BB4">
        <w:t>Market size</w:t>
      </w:r>
      <w:bookmarkEnd w:id="7"/>
    </w:p>
    <w:p w14:paraId="455B9C7C" w14:textId="7C234837" w:rsidR="00366EF1" w:rsidRPr="00A50BB4" w:rsidRDefault="00366EF1" w:rsidP="00FC2DA6">
      <w:pPr>
        <w:rPr>
          <w:rStyle w:val="IntenseEmphasis"/>
          <w:rFonts w:asciiTheme="minorHAnsi" w:hAnsiTheme="minorHAnsi" w:cstheme="minorHAnsi"/>
        </w:rPr>
      </w:pPr>
      <w:r w:rsidRPr="00A50BB4">
        <w:rPr>
          <w:rStyle w:val="IntenseEmphasis"/>
          <w:rFonts w:asciiTheme="minorHAnsi" w:hAnsiTheme="minorHAnsi" w:cstheme="minorHAnsi"/>
        </w:rPr>
        <w:t>The number of potential customers who would benefit from buying your product — is often measured as an estimated revenue range. For example, you can calculate market size by multiplying the number of potential customers in your market category by their average annual revenue.</w:t>
      </w:r>
    </w:p>
    <w:p w14:paraId="709661FC" w14:textId="77777777" w:rsidR="00C32CB1" w:rsidRPr="00A50BB4" w:rsidRDefault="00C32CB1" w:rsidP="00FC2DA6"/>
    <w:p w14:paraId="668F1EA1" w14:textId="77777777" w:rsidR="00366EF1" w:rsidRPr="00A50BB4" w:rsidRDefault="00366EF1" w:rsidP="00FC2DA6">
      <w:pPr>
        <w:pStyle w:val="Heading2"/>
      </w:pPr>
      <w:bookmarkStart w:id="8" w:name="_Toc124352225"/>
      <w:r w:rsidRPr="00A50BB4">
        <w:t>Market share</w:t>
      </w:r>
      <w:bookmarkEnd w:id="8"/>
    </w:p>
    <w:p w14:paraId="1B9701AC" w14:textId="1E9F01EA" w:rsidR="00366EF1" w:rsidRPr="00A50BB4" w:rsidRDefault="00366EF1"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Refers to the percentage of sales in the industry </w:t>
      </w:r>
      <w:proofErr w:type="gramStart"/>
      <w:r w:rsidRPr="00A50BB4">
        <w:rPr>
          <w:rStyle w:val="IntenseEmphasis"/>
          <w:rFonts w:asciiTheme="minorHAnsi" w:hAnsiTheme="minorHAnsi" w:cstheme="minorHAnsi"/>
        </w:rPr>
        <w:t>earned</w:t>
      </w:r>
      <w:proofErr w:type="gramEnd"/>
      <w:r w:rsidRPr="00A50BB4">
        <w:rPr>
          <w:rStyle w:val="IntenseEmphasis"/>
          <w:rFonts w:asciiTheme="minorHAnsi" w:hAnsiTheme="minorHAnsi" w:cstheme="minorHAnsi"/>
        </w:rPr>
        <w:t xml:space="preserve"> by your product. Divide your product sales by total sales for the market (via industry data) to determine market share. </w:t>
      </w:r>
    </w:p>
    <w:p w14:paraId="55192B99" w14:textId="77777777" w:rsidR="00C32CB1" w:rsidRPr="00A50BB4" w:rsidRDefault="00C32CB1" w:rsidP="00FC2DA6"/>
    <w:p w14:paraId="0B27EEA4" w14:textId="77777777" w:rsidR="00366EF1" w:rsidRPr="00A50BB4" w:rsidRDefault="00366EF1" w:rsidP="00FC2DA6">
      <w:pPr>
        <w:pStyle w:val="Heading2"/>
      </w:pPr>
      <w:bookmarkStart w:id="9" w:name="_Toc124352226"/>
      <w:r w:rsidRPr="00A50BB4">
        <w:lastRenderedPageBreak/>
        <w:t>Key customer segments</w:t>
      </w:r>
      <w:bookmarkEnd w:id="9"/>
    </w:p>
    <w:p w14:paraId="15FAC42D" w14:textId="6386A3D2" w:rsidR="00366EF1" w:rsidRPr="00A50BB4" w:rsidRDefault="003F2663" w:rsidP="00FC2DA6">
      <w:pPr>
        <w:rPr>
          <w:rStyle w:val="IntenseEmphasis"/>
          <w:rFonts w:asciiTheme="minorHAnsi" w:hAnsiTheme="minorHAnsi" w:cstheme="minorHAnsi"/>
        </w:rPr>
      </w:pPr>
      <w:r w:rsidRPr="00A50BB4">
        <w:rPr>
          <w:rStyle w:val="IntenseEmphasis"/>
          <w:rFonts w:asciiTheme="minorHAnsi" w:hAnsiTheme="minorHAnsi" w:cstheme="minorHAnsi"/>
        </w:rPr>
        <w:t>High level overview of p</w:t>
      </w:r>
      <w:r w:rsidR="00366EF1" w:rsidRPr="00A50BB4">
        <w:rPr>
          <w:rStyle w:val="IntenseEmphasis"/>
          <w:rFonts w:asciiTheme="minorHAnsi" w:hAnsiTheme="minorHAnsi" w:cstheme="minorHAnsi"/>
        </w:rPr>
        <w:t>otential customer segments that will use your product — segmented by demographics, psychological</w:t>
      </w:r>
      <w:r w:rsidR="00366EF1" w:rsidRPr="00A50BB4">
        <w:rPr>
          <w:rStyle w:val="IntenseEmphasis"/>
          <w:rFonts w:asciiTheme="minorHAnsi" w:hAnsiTheme="minorHAnsi" w:cstheme="minorHAnsi"/>
          <w:i w:val="0"/>
          <w:iCs w:val="0"/>
        </w:rPr>
        <w:t xml:space="preserve"> attributes, geography, or behavior</w:t>
      </w:r>
      <w:r w:rsidR="00B44155" w:rsidRPr="00A50BB4">
        <w:rPr>
          <w:rStyle w:val="IntenseEmphasis"/>
          <w:rFonts w:asciiTheme="minorHAnsi" w:hAnsiTheme="minorHAnsi" w:cstheme="minorHAnsi"/>
          <w:i w:val="0"/>
          <w:iCs w:val="0"/>
        </w:rPr>
        <w:t>.</w:t>
      </w:r>
    </w:p>
    <w:p w14:paraId="0C611328" w14:textId="77777777" w:rsidR="003F6965" w:rsidRPr="00A50BB4" w:rsidRDefault="003F6965" w:rsidP="00FC2DA6"/>
    <w:p w14:paraId="5044A779" w14:textId="77777777" w:rsidR="00366EF1" w:rsidRPr="00A50BB4" w:rsidRDefault="00366EF1" w:rsidP="00FC2DA6">
      <w:pPr>
        <w:pStyle w:val="Heading2"/>
      </w:pPr>
      <w:bookmarkStart w:id="10" w:name="_Toc124352227"/>
      <w:r w:rsidRPr="00A50BB4">
        <w:t>Customer challenges</w:t>
      </w:r>
      <w:bookmarkEnd w:id="10"/>
    </w:p>
    <w:p w14:paraId="74D99E7A" w14:textId="30CF58ED" w:rsidR="00366EF1" w:rsidRPr="00A50BB4" w:rsidRDefault="00366EF1" w:rsidP="00FC2DA6">
      <w:pPr>
        <w:rPr>
          <w:rStyle w:val="IntenseEmphasis"/>
          <w:rFonts w:asciiTheme="minorHAnsi" w:hAnsiTheme="minorHAnsi" w:cstheme="minorHAnsi"/>
        </w:rPr>
      </w:pPr>
      <w:r w:rsidRPr="00A50BB4">
        <w:rPr>
          <w:rStyle w:val="IntenseEmphasis"/>
          <w:rFonts w:asciiTheme="minorHAnsi" w:hAnsiTheme="minorHAnsi" w:cstheme="minorHAnsi"/>
        </w:rPr>
        <w:t>Primary pain points felt by your customers</w:t>
      </w:r>
      <w:r w:rsidR="00B44155" w:rsidRPr="00A50BB4">
        <w:rPr>
          <w:rStyle w:val="IntenseEmphasis"/>
          <w:rFonts w:asciiTheme="minorHAnsi" w:hAnsiTheme="minorHAnsi" w:cstheme="minorHAnsi"/>
        </w:rPr>
        <w:t>.</w:t>
      </w:r>
    </w:p>
    <w:p w14:paraId="4796D27E" w14:textId="77777777" w:rsidR="003F6965" w:rsidRPr="00A50BB4" w:rsidRDefault="003F6965" w:rsidP="00FC2DA6"/>
    <w:p w14:paraId="299983D8" w14:textId="77777777" w:rsidR="004C50C0" w:rsidRPr="00A50BB4" w:rsidRDefault="004C50C0" w:rsidP="00FC2DA6">
      <w:pPr>
        <w:pStyle w:val="Heading2"/>
      </w:pPr>
      <w:bookmarkStart w:id="11" w:name="_Toc124352228"/>
      <w:r w:rsidRPr="00A50BB4">
        <w:t>Key Drivers/Success Factors</w:t>
      </w:r>
      <w:bookmarkEnd w:id="11"/>
    </w:p>
    <w:p w14:paraId="0163BDEE" w14:textId="77777777" w:rsidR="004C50C0" w:rsidRPr="00A50BB4" w:rsidRDefault="004C50C0" w:rsidP="00FC2DA6">
      <w:pPr>
        <w:rPr>
          <w:rStyle w:val="IntenseEmphasis"/>
          <w:rFonts w:asciiTheme="minorHAnsi" w:hAnsiTheme="minorHAnsi" w:cstheme="minorHAnsi"/>
        </w:rPr>
      </w:pPr>
      <w:r w:rsidRPr="00A50BB4">
        <w:rPr>
          <w:rStyle w:val="IntenseEmphasis"/>
          <w:rFonts w:asciiTheme="minorHAnsi" w:hAnsiTheme="minorHAnsi" w:cstheme="minorHAnsi"/>
        </w:rPr>
        <w:t>At a high level, what do we need to keep in mind to enable the successful introduction of this product to our target market?  Are there relevant market trends to keep in mind?</w:t>
      </w:r>
    </w:p>
    <w:p w14:paraId="18879A45" w14:textId="77777777" w:rsidR="004C50C0" w:rsidRPr="00A50BB4" w:rsidRDefault="004C50C0" w:rsidP="00FC2DA6">
      <w:pPr>
        <w:pStyle w:val="Heading2"/>
      </w:pPr>
      <w:bookmarkStart w:id="12" w:name="_Toc124352229"/>
      <w:r w:rsidRPr="00A50BB4">
        <w:t>Key Barriers</w:t>
      </w:r>
      <w:bookmarkEnd w:id="12"/>
    </w:p>
    <w:p w14:paraId="25360B9B" w14:textId="77777777" w:rsidR="004C50C0" w:rsidRPr="00A50BB4" w:rsidRDefault="004C50C0"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At a high level, </w:t>
      </w:r>
      <w:proofErr w:type="gramStart"/>
      <w:r w:rsidRPr="00A50BB4">
        <w:rPr>
          <w:rStyle w:val="IntenseEmphasis"/>
          <w:rFonts w:asciiTheme="minorHAnsi" w:hAnsiTheme="minorHAnsi" w:cstheme="minorHAnsi"/>
        </w:rPr>
        <w:t>what  would</w:t>
      </w:r>
      <w:proofErr w:type="gramEnd"/>
      <w:r w:rsidRPr="00A50BB4">
        <w:rPr>
          <w:rStyle w:val="IntenseEmphasis"/>
          <w:rFonts w:asciiTheme="minorHAnsi" w:hAnsiTheme="minorHAnsi" w:cstheme="minorHAnsi"/>
        </w:rPr>
        <w:t xml:space="preserve"> prevent the successful introduction of this product to our target market? Are there relevant market trends to keep in mind?</w:t>
      </w:r>
    </w:p>
    <w:p w14:paraId="2567F82D" w14:textId="77777777" w:rsidR="004C50C0" w:rsidRPr="00A50BB4" w:rsidRDefault="004C50C0" w:rsidP="00FC2DA6">
      <w:pPr>
        <w:rPr>
          <w:rStyle w:val="IntenseEmphasis"/>
          <w:rFonts w:asciiTheme="minorHAnsi" w:hAnsiTheme="minorHAnsi" w:cstheme="minorHAnsi"/>
        </w:rPr>
      </w:pPr>
    </w:p>
    <w:p w14:paraId="2AE5B3DA" w14:textId="1CE26643" w:rsidR="00C32CB1" w:rsidRPr="00A50BB4" w:rsidRDefault="00C32CB1" w:rsidP="00FC2DA6">
      <w:pPr>
        <w:pStyle w:val="Heading2"/>
      </w:pPr>
      <w:bookmarkStart w:id="13" w:name="_Toc124352230"/>
      <w:r w:rsidRPr="00A50BB4">
        <w:t>Funding</w:t>
      </w:r>
      <w:r w:rsidR="00BB2C48" w:rsidRPr="00A50BB4">
        <w:t xml:space="preserve"> &amp; Revenue Streams</w:t>
      </w:r>
      <w:bookmarkEnd w:id="13"/>
    </w:p>
    <w:p w14:paraId="2F27900F" w14:textId="0B3FEFCF" w:rsidR="00C32CB1" w:rsidRPr="00A50BB4" w:rsidRDefault="00C32CB1" w:rsidP="00FC2DA6">
      <w:pPr>
        <w:rPr>
          <w:rStyle w:val="IntenseEmphasis"/>
          <w:rFonts w:asciiTheme="minorHAnsi" w:hAnsiTheme="minorHAnsi" w:cstheme="minorHAnsi"/>
        </w:rPr>
      </w:pPr>
      <w:r w:rsidRPr="00A50BB4">
        <w:rPr>
          <w:rStyle w:val="IntenseEmphasis"/>
          <w:rFonts w:asciiTheme="minorHAnsi" w:hAnsiTheme="minorHAnsi" w:cstheme="minorHAnsi"/>
        </w:rPr>
        <w:t>How are products funded in this market segment.</w:t>
      </w:r>
      <w:r w:rsidR="00BB2C48" w:rsidRPr="00A50BB4">
        <w:rPr>
          <w:rStyle w:val="IntenseEmphasis"/>
          <w:rFonts w:asciiTheme="minorHAnsi" w:hAnsiTheme="minorHAnsi" w:cstheme="minorHAnsi"/>
        </w:rPr>
        <w:t xml:space="preserve"> Projected revenue of the product (or impact to revenue of new features</w:t>
      </w:r>
      <w:proofErr w:type="gramStart"/>
      <w:r w:rsidR="00BB2C48" w:rsidRPr="00A50BB4">
        <w:rPr>
          <w:rStyle w:val="IntenseEmphasis"/>
          <w:rFonts w:asciiTheme="minorHAnsi" w:hAnsiTheme="minorHAnsi" w:cstheme="minorHAnsi"/>
        </w:rPr>
        <w:t>)</w:t>
      </w:r>
      <w:r w:rsidR="00724338" w:rsidRPr="00A50BB4">
        <w:rPr>
          <w:rStyle w:val="IntenseEmphasis"/>
          <w:rFonts w:asciiTheme="minorHAnsi" w:hAnsiTheme="minorHAnsi" w:cstheme="minorHAnsi"/>
        </w:rPr>
        <w:t xml:space="preserve"> .</w:t>
      </w:r>
      <w:proofErr w:type="gramEnd"/>
    </w:p>
    <w:p w14:paraId="222576CE" w14:textId="77777777" w:rsidR="00C32CB1" w:rsidRPr="00A50BB4" w:rsidRDefault="00C32CB1" w:rsidP="00FC2DA6"/>
    <w:p w14:paraId="2AF67D74" w14:textId="74A64D05" w:rsidR="00366EF1" w:rsidRPr="00A50BB4" w:rsidRDefault="00366EF1" w:rsidP="00FC2DA6">
      <w:pPr>
        <w:pStyle w:val="Heading2"/>
      </w:pPr>
      <w:bookmarkStart w:id="14" w:name="_Toc124352231"/>
      <w:r w:rsidRPr="00A50BB4">
        <w:t>Channels</w:t>
      </w:r>
      <w:bookmarkEnd w:id="14"/>
    </w:p>
    <w:p w14:paraId="4D379864" w14:textId="77777777" w:rsidR="00366EF1" w:rsidRPr="00A50BB4" w:rsidRDefault="00366EF1"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Channels available for communicating with your target market — such as email, website, and </w:t>
      </w:r>
      <w:proofErr w:type="gramStart"/>
      <w:r w:rsidRPr="00A50BB4">
        <w:rPr>
          <w:rStyle w:val="IntenseEmphasis"/>
          <w:rFonts w:asciiTheme="minorHAnsi" w:hAnsiTheme="minorHAnsi" w:cstheme="minorHAnsi"/>
        </w:rPr>
        <w:t>referral</w:t>
      </w:r>
      <w:proofErr w:type="gramEnd"/>
      <w:r w:rsidRPr="00A50BB4">
        <w:rPr>
          <w:rStyle w:val="IntenseEmphasis"/>
          <w:rFonts w:asciiTheme="minorHAnsi" w:hAnsiTheme="minorHAnsi" w:cstheme="minorHAnsi"/>
        </w:rPr>
        <w:t> </w:t>
      </w:r>
    </w:p>
    <w:p w14:paraId="45885315" w14:textId="77777777" w:rsidR="00C92F8B" w:rsidRPr="00A50BB4" w:rsidRDefault="00C92F8B" w:rsidP="00FC2DA6"/>
    <w:p w14:paraId="334CF47D" w14:textId="77777777" w:rsidR="00EE6DD1" w:rsidRPr="00A50BB4" w:rsidRDefault="00EE6DD1" w:rsidP="00FC2DA6">
      <w:pPr>
        <w:pStyle w:val="Heading1"/>
      </w:pPr>
      <w:bookmarkStart w:id="15" w:name="_Toc124352232"/>
      <w:r w:rsidRPr="00A50BB4">
        <w:t>Stakeholder Analysis</w:t>
      </w:r>
      <w:bookmarkEnd w:id="15"/>
    </w:p>
    <w:p w14:paraId="2A4C2D6A" w14:textId="4F9C4509" w:rsidR="00EE6DD1" w:rsidRDefault="00EE6DD1" w:rsidP="00FC2DA6">
      <w:pPr>
        <w:pStyle w:val="Heading2"/>
      </w:pPr>
      <w:bookmarkStart w:id="16" w:name="_Toc124352233"/>
      <w:r w:rsidRPr="00A50BB4">
        <w:t>Users</w:t>
      </w:r>
      <w:bookmarkEnd w:id="16"/>
      <w:r w:rsidR="004B73F8">
        <w:t xml:space="preserve"> – ALS Patients</w:t>
      </w:r>
    </w:p>
    <w:p w14:paraId="4C1ECE64" w14:textId="0C9F5FA2" w:rsidR="009A5914" w:rsidRDefault="00FC2DA6" w:rsidP="00FC2DA6">
      <w:r w:rsidRPr="00FC2DA6">
        <w:t>ALS is a progressive and irreversibly debilitating disease that adversely affects motor neurons, causing muscles to weaken and eventually paralyze.  At the end stage, people have their cognitive capabilities and intact senses but no ability to move, appearing to others as statues. In other words, it’s possible for ALS patients to see, hear, and feel pain, but no ability to respond to these stimuli.</w:t>
      </w:r>
    </w:p>
    <w:p w14:paraId="35915C7B" w14:textId="77777777" w:rsidR="00FF10FA" w:rsidRDefault="009A5914" w:rsidP="00182AD5">
      <w:pPr>
        <w:jc w:val="center"/>
      </w:pPr>
      <w:r w:rsidRPr="00047FBD">
        <w:rPr>
          <w:noProof/>
        </w:rPr>
        <w:lastRenderedPageBreak/>
        <w:drawing>
          <wp:inline distT="0" distB="0" distL="0" distR="0" wp14:anchorId="08EDAEC7" wp14:editId="2156CBCE">
            <wp:extent cx="4082225" cy="3556000"/>
            <wp:effectExtent l="0" t="0" r="0" b="0"/>
            <wp:docPr id="12" name="Picture 12" descr="A person wearing a vr gog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erson wearing a vr goggles&#10;&#10;Description automatically generated with low confidence"/>
                    <pic:cNvPicPr/>
                  </pic:nvPicPr>
                  <pic:blipFill>
                    <a:blip r:embed="rId12" cstate="print">
                      <a:extLst>
                        <a:ext uri="{28A0092B-C50C-407E-A947-70E740481C1C}">
                          <a14:useLocalDpi xmlns:a14="http://schemas.microsoft.com/office/drawing/2010/main" val="0"/>
                        </a:ext>
                      </a:extLst>
                    </a:blip>
                    <a:srcRect t="90" b="90"/>
                    <a:stretch>
                      <a:fillRect/>
                    </a:stretch>
                  </pic:blipFill>
                  <pic:spPr>
                    <a:xfrm>
                      <a:off x="0" y="0"/>
                      <a:ext cx="4082225" cy="3556000"/>
                    </a:xfrm>
                    <a:prstGeom prst="rect">
                      <a:avLst/>
                    </a:prstGeom>
                  </pic:spPr>
                </pic:pic>
              </a:graphicData>
            </a:graphic>
          </wp:inline>
        </w:drawing>
      </w:r>
    </w:p>
    <w:p w14:paraId="363F57A3" w14:textId="35EC47E9" w:rsidR="009A5914" w:rsidRDefault="00FF10FA" w:rsidP="00182AD5">
      <w:pPr>
        <w:pStyle w:val="Caption"/>
        <w:jc w:val="center"/>
      </w:pPr>
      <w:r>
        <w:t xml:space="preserve">Figure </w:t>
      </w:r>
      <w:r>
        <w:fldChar w:fldCharType="begin"/>
      </w:r>
      <w:r>
        <w:instrText xml:space="preserve"> SEQ Figure \* ARABIC </w:instrText>
      </w:r>
      <w:r>
        <w:fldChar w:fldCharType="separate"/>
      </w:r>
      <w:r w:rsidR="00136060">
        <w:rPr>
          <w:noProof/>
        </w:rPr>
        <w:t>1</w:t>
      </w:r>
      <w:r>
        <w:fldChar w:fldCharType="end"/>
      </w:r>
      <w:r>
        <w:t xml:space="preserve"> </w:t>
      </w:r>
      <w:r>
        <w:t>ALS</w:t>
      </w:r>
      <w:r w:rsidRPr="00AC718A">
        <w:t xml:space="preserve"> </w:t>
      </w:r>
      <w:r w:rsidR="00F964D3" w:rsidRPr="00AC718A">
        <w:t xml:space="preserve">Patient </w:t>
      </w:r>
      <w:proofErr w:type="gramStart"/>
      <w:r w:rsidR="00F964D3" w:rsidRPr="00AC718A">
        <w:t>With</w:t>
      </w:r>
      <w:proofErr w:type="gramEnd"/>
      <w:r w:rsidR="00F964D3" w:rsidRPr="00AC718A">
        <w:t xml:space="preserve"> Cognixion One Axon Headset (Image Used With Signed Consent Of Patient).</w:t>
      </w:r>
    </w:p>
    <w:p w14:paraId="59247575" w14:textId="77777777" w:rsidR="00182AD5" w:rsidRDefault="00182AD5" w:rsidP="00182AD5">
      <w:r>
        <w:t xml:space="preserve">ALS has no cure and the average life expectancy after diagnosis is two to five years with wide ranging </w:t>
      </w:r>
      <w:proofErr w:type="spellStart"/>
      <w:r>
        <w:t>varability</w:t>
      </w:r>
      <w:proofErr w:type="spellEnd"/>
      <w:r>
        <w:t xml:space="preserve">.  Most challenging is that ALS is only diagnosed as an exclusion of all other diseases, and as such, it could take an average of a full year to diagnose these patients, by which point the symptoms can be significant.  Early in the disease progression, ALS can affect patients’ oral and throat muscles making swallowing and speaking very difficult. </w:t>
      </w:r>
    </w:p>
    <w:p w14:paraId="66BAFEC4" w14:textId="77777777" w:rsidR="00182AD5" w:rsidRDefault="00182AD5" w:rsidP="00182AD5">
      <w:r>
        <w:t xml:space="preserve">Most challenging of all is that the average age of people diagnosed with this disease is in their late 50’s and early 60’s.  Like the patient in the image above, they might be </w:t>
      </w:r>
      <w:proofErr w:type="gramStart"/>
      <w:r>
        <w:t>parents  in</w:t>
      </w:r>
      <w:proofErr w:type="gramEnd"/>
      <w:r>
        <w:t xml:space="preserve"> their prime, unable to complete their life’s work, give important life lessons to their children or simply tell their family that they love them </w:t>
      </w:r>
    </w:p>
    <w:p w14:paraId="2ECC894F" w14:textId="77777777" w:rsidR="00182AD5" w:rsidRDefault="00182AD5" w:rsidP="00182AD5">
      <w:r>
        <w:t xml:space="preserve">There are no solutions for lengthening the time that ALS patients can communicate today.  </w:t>
      </w:r>
      <w:proofErr w:type="spellStart"/>
      <w:r>
        <w:t>Cognixion’s</w:t>
      </w:r>
      <w:proofErr w:type="spellEnd"/>
      <w:r>
        <w:t xml:space="preserve"> goal is to maximize this time by providing a device that is both portable and evolves with the patient as their needs and abilities change.  Below is an outline of how the Cognixion ONE Axon is envisioned to support patients throughout the progression of their </w:t>
      </w:r>
      <w:proofErr w:type="spellStart"/>
      <w:proofErr w:type="gramStart"/>
      <w:r>
        <w:t>disease.The</w:t>
      </w:r>
      <w:proofErr w:type="spellEnd"/>
      <w:proofErr w:type="gramEnd"/>
      <w:r>
        <w:t xml:space="preserve"> average age of people diagnosed with ALS is in their late 50’s and early 60’s, and with specific genetic risk factors can be diagnosed as early as their 30’s .  </w:t>
      </w:r>
    </w:p>
    <w:p w14:paraId="4F63A1A2" w14:textId="7CA960DE" w:rsidR="004327AF" w:rsidRPr="004B73F8" w:rsidRDefault="007E5E1A" w:rsidP="00FC2DA6">
      <w:r>
        <w:lastRenderedPageBreak/>
        <w:t>The Milano-Torino Staging (ALS-MITOS</w:t>
      </w:r>
      <w:r w:rsidR="007B5C7D">
        <w:rPr>
          <w:rStyle w:val="FootnoteReference"/>
        </w:rPr>
        <w:footnoteReference w:id="2"/>
      </w:r>
      <w:r>
        <w:t xml:space="preserve"> ) is used for a general description of the stages below, which capture the progressive loss of independence and function observed in ALS patients. ALS-MITOS incorporates the inputs of ALS Functional Rating Scale (ALSFRS-R), which reflects the progressive loss of function in four key areas: fine motor control, gross motor control, speaking/swallowing, and breathing.</w:t>
      </w:r>
    </w:p>
    <w:p w14:paraId="4776F25B" w14:textId="02C42B3F" w:rsidR="00EE6DD1" w:rsidRPr="00942D54" w:rsidRDefault="002474FD" w:rsidP="00942D54">
      <w:pPr>
        <w:pStyle w:val="Heading3"/>
      </w:pPr>
      <w:r w:rsidRPr="00942D54">
        <w:t xml:space="preserve">ALS </w:t>
      </w:r>
      <w:r w:rsidR="002B7C02" w:rsidRPr="00942D54">
        <w:t>Patient in Stage</w:t>
      </w:r>
      <w:r w:rsidR="004B73F8" w:rsidRPr="00942D54">
        <w:t xml:space="preserve"> 0</w:t>
      </w: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A50BB4" w14:paraId="033A0718"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DFA7" w14:textId="77777777" w:rsidR="00EE6DD1" w:rsidRPr="00A50BB4" w:rsidRDefault="00EE6DD1" w:rsidP="00FC2DA6">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EF238" w14:textId="77777777" w:rsidR="00D35DC6" w:rsidRPr="008A4C4D" w:rsidRDefault="00D35DC6" w:rsidP="00D35DC6">
            <w:r w:rsidRPr="008A4C4D">
              <w:t xml:space="preserve">At this stage, patients have finally received a diagnosis for their collection of ailments of muscle twitches, cramps, and weakness.  It is a terrible diagnosis and patients have a hard time accepting the prognosis.  As they grapple with the debilitating </w:t>
            </w:r>
            <w:r>
              <w:t>verdict</w:t>
            </w:r>
            <w:r w:rsidRPr="008A4C4D">
              <w:t>, an army of specialists, doctors, support staff, and insurance claims, the muscles that enable them to speak weaken.  Patients are encouraged to begin “voice banking”</w:t>
            </w:r>
            <w:r>
              <w:rPr>
                <w:rStyle w:val="FootnoteReference"/>
              </w:rPr>
              <w:footnoteReference w:id="3"/>
            </w:r>
            <w:r w:rsidRPr="008A4C4D">
              <w:t xml:space="preserve"> but the process is onerous and time consuming.  Many believe they have time to complete this task in the future, </w:t>
            </w:r>
            <w:proofErr w:type="gramStart"/>
            <w:r w:rsidRPr="008A4C4D">
              <w:t>but in reality, they</w:t>
            </w:r>
            <w:proofErr w:type="gramEnd"/>
            <w:r w:rsidRPr="008A4C4D">
              <w:t xml:space="preserve"> do not.  Most spend the first critical few months in denial and lose this precious </w:t>
            </w:r>
            <w:proofErr w:type="gramStart"/>
            <w:r w:rsidRPr="008A4C4D">
              <w:t>time</w:t>
            </w:r>
            <w:proofErr w:type="gramEnd"/>
          </w:p>
          <w:p w14:paraId="4ABF4687" w14:textId="77777777" w:rsidR="00D35DC6" w:rsidRPr="00B848B1" w:rsidRDefault="00D35DC6" w:rsidP="00D35DC6">
            <w:r w:rsidRPr="00B848B1">
              <w:rPr>
                <w:rStyle w:val="Heading2Char"/>
                <w:rFonts w:eastAsia="Calibri"/>
                <w:b w:val="0"/>
              </w:rPr>
              <w:t>Current Solution:</w:t>
            </w:r>
            <w:r w:rsidRPr="00B848B1">
              <w:t xml:space="preserve"> </w:t>
            </w:r>
          </w:p>
          <w:p w14:paraId="2701905F" w14:textId="77777777" w:rsidR="00D35DC6" w:rsidRPr="008A4C4D" w:rsidRDefault="00D35DC6" w:rsidP="00D35DC6">
            <w:r w:rsidRPr="008A4C4D">
              <w:t xml:space="preserve">At this stage patients do not have any communication devices.  To bank their voice </w:t>
            </w:r>
            <w:proofErr w:type="gramStart"/>
            <w:r w:rsidRPr="008A4C4D">
              <w:t>they  need</w:t>
            </w:r>
            <w:proofErr w:type="gramEnd"/>
            <w:r w:rsidRPr="008A4C4D">
              <w:t xml:space="preserve"> to go to the ALS/MD Associations to learn how or attempt this process at home.  – a process that </w:t>
            </w:r>
            <w:proofErr w:type="gramStart"/>
            <w:r w:rsidRPr="008A4C4D">
              <w:t>takes  hours</w:t>
            </w:r>
            <w:proofErr w:type="gramEnd"/>
            <w:r w:rsidRPr="008A4C4D">
              <w:t xml:space="preserve"> of mind-numbing repetition.</w:t>
            </w:r>
          </w:p>
          <w:p w14:paraId="020C5280" w14:textId="77777777" w:rsidR="00D35DC6" w:rsidRDefault="00D35DC6" w:rsidP="00D35DC6">
            <w:r w:rsidRPr="008A4C4D">
              <w:t>Cognixion Vision:</w:t>
            </w:r>
          </w:p>
          <w:p w14:paraId="7A5AAA09" w14:textId="7527E8A6" w:rsidR="00EE6DD1" w:rsidRPr="00A50BB4" w:rsidRDefault="00D35DC6" w:rsidP="00D35DC6">
            <w:r w:rsidRPr="008A4C4D">
              <w:t xml:space="preserve">Enable gathering of patient voice through passive, ambient data collection through </w:t>
            </w:r>
            <w:proofErr w:type="gramStart"/>
            <w:r w:rsidRPr="008A4C4D">
              <w:t>an  app</w:t>
            </w:r>
            <w:proofErr w:type="gramEnd"/>
            <w:r w:rsidRPr="008A4C4D">
              <w:t xml:space="preserve"> that the patient can set to listen at key moments. In the future, additional voice data gathering </w:t>
            </w:r>
            <w:r>
              <w:t xml:space="preserve">could </w:t>
            </w:r>
            <w:r w:rsidRPr="008A4C4D">
              <w:t>occur through games designed to collect critical data while creating an enjoyable experience.</w:t>
            </w:r>
          </w:p>
        </w:tc>
      </w:tr>
      <w:tr w:rsidR="00EE6DD1" w:rsidRPr="00A50BB4" w14:paraId="09B296B5"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E5E1" w14:textId="77777777" w:rsidR="00EE6DD1" w:rsidRPr="00A50BB4" w:rsidRDefault="00EE6DD1" w:rsidP="00FC2DA6">
            <w:r w:rsidRPr="00A50BB4">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B4C65" w14:textId="7991E1EE" w:rsidR="00EE6DD1" w:rsidRDefault="004E657E" w:rsidP="00FC2DA6">
            <w:r>
              <w:t xml:space="preserve">Live as much of my life </w:t>
            </w:r>
            <w:r w:rsidR="00C76A12">
              <w:t>as quickly as possible – finish the things that are important to me.</w:t>
            </w:r>
          </w:p>
          <w:p w14:paraId="7D011D44" w14:textId="77777777" w:rsidR="004407D2" w:rsidRDefault="004407D2" w:rsidP="00FC2DA6">
            <w:pPr>
              <w:rPr>
                <w:rFonts w:eastAsia="Times New Roman"/>
              </w:rPr>
            </w:pPr>
            <w:r>
              <w:rPr>
                <w:rFonts w:eastAsia="Times New Roman"/>
              </w:rPr>
              <w:t xml:space="preserve">Navigate the dizzying array of </w:t>
            </w:r>
            <w:r w:rsidR="00A8721F">
              <w:rPr>
                <w:rFonts w:eastAsia="Times New Roman"/>
              </w:rPr>
              <w:t xml:space="preserve">specialists and insurance claims with minimal </w:t>
            </w:r>
            <w:r w:rsidR="00EC4E6A">
              <w:rPr>
                <w:rFonts w:eastAsia="Times New Roman"/>
              </w:rPr>
              <w:t>disruption to my life.</w:t>
            </w:r>
          </w:p>
          <w:p w14:paraId="7635D17D" w14:textId="0E7E1180" w:rsidR="00EC4E6A" w:rsidRPr="00A50BB4" w:rsidRDefault="00EC4E6A" w:rsidP="00FC2DA6">
            <w:pPr>
              <w:rPr>
                <w:rFonts w:eastAsia="Times New Roman"/>
                <w:sz w:val="20"/>
                <w:szCs w:val="20"/>
              </w:rPr>
            </w:pPr>
            <w:r>
              <w:rPr>
                <w:rFonts w:eastAsia="Times New Roman"/>
              </w:rPr>
              <w:t>Prepare for what’s coming.</w:t>
            </w:r>
          </w:p>
        </w:tc>
      </w:tr>
      <w:tr w:rsidR="00EE6DD1" w:rsidRPr="00A50BB4" w14:paraId="5B8D4E34" w14:textId="77777777" w:rsidTr="009B6216">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C5F9E" w14:textId="12B23865" w:rsidR="00EE6DD1" w:rsidRPr="00A50BB4" w:rsidRDefault="009F26FD" w:rsidP="00FC2DA6">
            <w:r w:rsidRPr="00A50BB4">
              <w:lastRenderedPageBreak/>
              <w:t>Challenges</w:t>
            </w:r>
            <w:r>
              <w:t xml:space="preserve"> and opportunities for Cognixion</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387A" w14:textId="6E6BD2E9" w:rsidR="00EE6DD1" w:rsidRDefault="005A03B2" w:rsidP="00FC2DA6">
            <w:r>
              <w:t xml:space="preserve">Products today don’t support the entire ALS journey - </w:t>
            </w:r>
            <w:r w:rsidR="000319DC">
              <w:t>Provide a one-and-done product as early as possible</w:t>
            </w:r>
            <w:r>
              <w:t xml:space="preserve">, preferably walking them through the </w:t>
            </w:r>
            <w:r w:rsidR="00343DF2">
              <w:t>insurance process.</w:t>
            </w:r>
          </w:p>
          <w:p w14:paraId="43FCFD46" w14:textId="1801B7E7" w:rsidR="000319DC" w:rsidRPr="00A50BB4" w:rsidRDefault="00343DF2" w:rsidP="00FC2DA6">
            <w:pPr>
              <w:rPr>
                <w:rFonts w:eastAsia="Times New Roman"/>
                <w:sz w:val="20"/>
                <w:szCs w:val="20"/>
              </w:rPr>
            </w:pPr>
            <w:r>
              <w:t xml:space="preserve">Voice Banking is challenging and </w:t>
            </w:r>
            <w:r w:rsidR="008F5C67">
              <w:t xml:space="preserve">exhausting - </w:t>
            </w:r>
            <w:r w:rsidR="000319DC">
              <w:t xml:space="preserve">Enable voice </w:t>
            </w:r>
            <w:r w:rsidR="008F5C67">
              <w:t xml:space="preserve">capture in as non-invasive and non-disruptive way </w:t>
            </w:r>
            <w:r w:rsidR="00317FA9">
              <w:t>as possible.</w:t>
            </w:r>
          </w:p>
        </w:tc>
      </w:tr>
      <w:tr w:rsidR="00EE6DD1" w:rsidRPr="00A50BB4" w14:paraId="1476AAAA"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10AF" w14:textId="7AE5B0D7" w:rsidR="00EE6DD1" w:rsidRPr="00A50BB4" w:rsidRDefault="00EE6DD1" w:rsidP="00FC2DA6">
            <w:r w:rsidRPr="00A50BB4">
              <w:t>Likes</w:t>
            </w:r>
            <w:r w:rsidR="00287BAB">
              <w:t xml:space="preserve"> in Current </w:t>
            </w:r>
            <w:r w:rsidR="005B43D6">
              <w:t>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E3B6" w14:textId="097522EB" w:rsidR="00EE6DD1" w:rsidRPr="00A50BB4" w:rsidRDefault="000825A2" w:rsidP="00FC2DA6">
            <w:pPr>
              <w:rPr>
                <w:rFonts w:eastAsia="Times New Roman"/>
                <w:sz w:val="20"/>
                <w:szCs w:val="20"/>
              </w:rPr>
            </w:pPr>
            <w:r>
              <w:t>Nothing – they want th</w:t>
            </w:r>
            <w:r w:rsidR="00317FA9">
              <w:t>eir life</w:t>
            </w:r>
            <w:r>
              <w:t xml:space="preserve"> back</w:t>
            </w:r>
          </w:p>
        </w:tc>
      </w:tr>
      <w:tr w:rsidR="00EE6DD1" w:rsidRPr="00A50BB4" w14:paraId="0A4FCF7F"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04D1" w14:textId="4AF6DFDE" w:rsidR="00EE6DD1" w:rsidRPr="00A50BB4" w:rsidRDefault="00EE6DD1" w:rsidP="00FC2DA6">
            <w:r w:rsidRPr="00A50BB4">
              <w:t>Dislikes</w:t>
            </w:r>
            <w:r w:rsidR="00287BAB">
              <w:t xml:space="preserve"> in Current 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B7D3A" w14:textId="676C7BBD" w:rsidR="00EE6DD1" w:rsidRPr="00A50BB4" w:rsidRDefault="002F65AB" w:rsidP="00FC2DA6">
            <w:pPr>
              <w:rPr>
                <w:rFonts w:eastAsia="Times New Roman"/>
                <w:sz w:val="20"/>
                <w:szCs w:val="20"/>
              </w:rPr>
            </w:pPr>
            <w:proofErr w:type="spellStart"/>
            <w:r>
              <w:t>Oenerous</w:t>
            </w:r>
            <w:proofErr w:type="spellEnd"/>
            <w:r>
              <w:t xml:space="preserve"> </w:t>
            </w:r>
            <w:r w:rsidR="000825A2">
              <w:t>voice banking process</w:t>
            </w:r>
          </w:p>
        </w:tc>
      </w:tr>
      <w:tr w:rsidR="00EE6DD1" w:rsidRPr="00A50BB4" w14:paraId="3275C49C"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022B" w14:textId="77777777" w:rsidR="00EE6DD1" w:rsidRPr="00A50BB4" w:rsidRDefault="00EE6DD1" w:rsidP="00FC2DA6">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80CF4" w14:textId="567A9DCA" w:rsidR="00EE6DD1" w:rsidRPr="00A50BB4" w:rsidRDefault="000825A2" w:rsidP="00FC2DA6">
            <w:pPr>
              <w:rPr>
                <w:rFonts w:eastAsia="Times New Roman"/>
                <w:sz w:val="20"/>
                <w:szCs w:val="20"/>
              </w:rPr>
            </w:pPr>
            <w:r>
              <w:rPr>
                <w:rFonts w:eastAsia="Times New Roman"/>
              </w:rPr>
              <w:t>Unsure</w:t>
            </w:r>
            <w:r w:rsidR="0091203D">
              <w:rPr>
                <w:rFonts w:eastAsia="Times New Roman"/>
              </w:rPr>
              <w:t xml:space="preserve"> – have seen multiple doctors by now</w:t>
            </w:r>
          </w:p>
        </w:tc>
      </w:tr>
      <w:tr w:rsidR="00EE6DD1" w:rsidRPr="00A50BB4" w14:paraId="5E775EEF"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5196" w14:textId="151C6BCD" w:rsidR="00EE6DD1" w:rsidRPr="00A50BB4" w:rsidRDefault="00EE6DD1" w:rsidP="00FC2DA6">
            <w:r w:rsidRPr="00A50BB4">
              <w:t>Influence</w:t>
            </w:r>
            <w:r w:rsidR="00287BAB">
              <w: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DB2F" w14:textId="37F47DF2" w:rsidR="00EE6DD1" w:rsidRPr="00A50BB4" w:rsidRDefault="00520591" w:rsidP="00FC2DA6">
            <w:pPr>
              <w:rPr>
                <w:rFonts w:eastAsia="Times New Roman"/>
                <w:sz w:val="20"/>
                <w:szCs w:val="20"/>
              </w:rPr>
            </w:pPr>
            <w:r>
              <w:t>Their family</w:t>
            </w:r>
            <w:r w:rsidR="00920824">
              <w:t xml:space="preserve"> and friends</w:t>
            </w:r>
          </w:p>
        </w:tc>
      </w:tr>
    </w:tbl>
    <w:p w14:paraId="2481CDE5" w14:textId="1AB60E65" w:rsidR="00EE6DD1" w:rsidRDefault="00EE6DD1" w:rsidP="00FC2DA6"/>
    <w:p w14:paraId="6AA80EDE" w14:textId="37253978" w:rsidR="00920824" w:rsidRPr="00423279" w:rsidRDefault="00D551C4" w:rsidP="00942D54">
      <w:pPr>
        <w:pStyle w:val="Heading3"/>
      </w:pPr>
      <w:r w:rsidRPr="00D551C4">
        <w:t xml:space="preserve">STAGE 1-2 – Loss of One </w:t>
      </w:r>
      <w:proofErr w:type="gramStart"/>
      <w:r w:rsidRPr="00D551C4">
        <w:t>To</w:t>
      </w:r>
      <w:proofErr w:type="gramEnd"/>
      <w:r w:rsidRPr="00D551C4">
        <w:t xml:space="preserve"> Two Types Of Functions </w:t>
      </w: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920824" w:rsidRPr="00A50BB4" w14:paraId="747E93CA"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41C0" w14:textId="77777777" w:rsidR="00920824" w:rsidRPr="00A50BB4" w:rsidRDefault="00920824" w:rsidP="000008D3">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102AA" w14:textId="77777777" w:rsidR="00B70597" w:rsidRPr="00B70597" w:rsidRDefault="00B70597" w:rsidP="00B70597">
            <w:pPr>
              <w:rPr>
                <w:lang w:val="de-CH"/>
              </w:rPr>
            </w:pPr>
            <w:r w:rsidRPr="00B70597">
              <w:rPr>
                <w:lang w:val="de-CH"/>
              </w:rPr>
              <w:t>Patient Experience:</w:t>
            </w:r>
          </w:p>
          <w:p w14:paraId="5A502D4A" w14:textId="77777777" w:rsidR="00B70597" w:rsidRPr="00B70597" w:rsidRDefault="00B70597" w:rsidP="00B70597">
            <w:pPr>
              <w:rPr>
                <w:lang w:val="de-CH"/>
              </w:rPr>
            </w:pPr>
            <w:r w:rsidRPr="00B70597">
              <w:rPr>
                <w:lang w:val="de-CH"/>
              </w:rPr>
              <w:t xml:space="preserve">At this stage, patients are experiencing muscle weakness affecting the arms, legs, neck or diaphragm.  They have difficulty chewing or swallowing and their voice may be slurred or nasal due to weakened throat muscles and vocal cords.  ALS does not progress in a linear fashion.  Instead, patients may suddenly lose ability to use a muscle, only to regain the ability hours or days later.  Despite this temporary improvement, it creates a false sense of hope as the disease inevitably progresses to further loss of capabilities. </w:t>
            </w:r>
          </w:p>
          <w:p w14:paraId="50E661B3" w14:textId="77777777" w:rsidR="00B70597" w:rsidRPr="00B70597" w:rsidRDefault="00B70597" w:rsidP="00B70597">
            <w:pPr>
              <w:rPr>
                <w:lang w:val="de-CH"/>
              </w:rPr>
            </w:pPr>
            <w:r w:rsidRPr="00B70597">
              <w:rPr>
                <w:lang w:val="de-CH"/>
              </w:rPr>
              <w:t xml:space="preserve"> Current Solution:</w:t>
            </w:r>
          </w:p>
          <w:p w14:paraId="313EE67F" w14:textId="39DA0EC1" w:rsidR="00B70597" w:rsidRPr="00B70597" w:rsidRDefault="00B70597" w:rsidP="00B70597">
            <w:pPr>
              <w:rPr>
                <w:lang w:val="de-CH"/>
              </w:rPr>
            </w:pPr>
            <w:r w:rsidRPr="00B70597">
              <w:rPr>
                <w:lang w:val="de-CH"/>
              </w:rPr>
              <w:t xml:space="preserve">A number of touch screen/eye tracking solutions  exist and depend on the ability of the patient to access the device in a consistent manner.  However, these devices were primarily developed with the intent of the user accessing the device with their hands and at a distance, meaning it is attached to their wheelchair and mounted 24-36 inches away. Therefore, the language interface as well as the access method tends to have points of failure for clients with ALS.  Current devices are  better suited towards young people and childrren, instead of adults in the prime of their life and </w:t>
            </w:r>
            <w:r w:rsidRPr="00B70597">
              <w:rPr>
                <w:lang w:val="de-CH"/>
              </w:rPr>
              <w:lastRenderedPageBreak/>
              <w:t xml:space="preserve">cognitive capabilitieswith more sophisticated language and more complicated access needs. </w:t>
            </w:r>
          </w:p>
          <w:p w14:paraId="63247519" w14:textId="5E1247C6" w:rsidR="00B70597" w:rsidRPr="00B70597" w:rsidRDefault="00B70597" w:rsidP="00B70597">
            <w:pPr>
              <w:rPr>
                <w:ins w:id="17" w:author="Astrid McNellis" w:date="2023-01-17T18:04:00Z"/>
                <w:del w:id="18" w:author="John Standal" w:date="2023-01-18T16:04:00Z"/>
                <w:lang w:val="de-CH"/>
              </w:rPr>
            </w:pPr>
            <w:r w:rsidRPr="00B70597">
              <w:rPr>
                <w:lang w:val="de-CH"/>
              </w:rPr>
              <w:t xml:space="preserve">Additionally, the current communication solutions cause the user to be focused on a device in their lap or between themselves and the person with whom they are communicating, causing a further interaction disconnect.  </w:t>
            </w:r>
            <w:ins w:id="19" w:author="Astrid McNellis" w:date="2023-01-17T19:27:00Z">
              <w:del w:id="20" w:author="John Standal" w:date="2023-01-18T16:04:00Z">
                <w:r w:rsidRPr="00B70597" w:rsidDel="6EE4805A">
                  <w:rPr>
                    <w:lang w:val="de-CH"/>
                  </w:rPr>
                  <w:delText>.</w:delText>
                </w:r>
              </w:del>
            </w:ins>
            <w:ins w:id="21" w:author="John Standal" w:date="2023-01-18T16:05:00Z">
              <w:r w:rsidRPr="00B70597">
                <w:rPr>
                  <w:lang w:val="de-CH"/>
                </w:rPr>
                <w:t xml:space="preserve"> </w:t>
              </w:r>
            </w:ins>
            <w:r w:rsidRPr="00B70597">
              <w:rPr>
                <w:lang w:val="de-CH"/>
              </w:rPr>
              <w:t>These current communication devices do not allow the user and their loved ones to have effective and efficient discourse opportunities.</w:t>
            </w:r>
          </w:p>
          <w:p w14:paraId="08AD23D1" w14:textId="74EB9579" w:rsidR="00B70597" w:rsidRPr="00B70597" w:rsidRDefault="00B70597" w:rsidP="00B70597">
            <w:pPr>
              <w:rPr>
                <w:lang w:val="de-CH"/>
              </w:rPr>
            </w:pPr>
            <w:r w:rsidRPr="00B70597">
              <w:rPr>
                <w:lang w:val="de-CH"/>
              </w:rPr>
              <w:t>Cognixion Vision:</w:t>
            </w:r>
          </w:p>
          <w:p w14:paraId="7543B355" w14:textId="4B055A83" w:rsidR="00B70597" w:rsidRPr="00B70597" w:rsidRDefault="00ED2F66" w:rsidP="00B70597">
            <w:pPr>
              <w:rPr>
                <w:lang w:val="de-CH"/>
              </w:rPr>
            </w:pPr>
            <w:r>
              <w:rPr>
                <w:noProof/>
              </w:rPr>
              <mc:AlternateContent>
                <mc:Choice Requires="wps">
                  <w:drawing>
                    <wp:anchor distT="0" distB="0" distL="114300" distR="114300" simplePos="0" relativeHeight="251668480" behindDoc="0" locked="0" layoutInCell="1" allowOverlap="1" wp14:anchorId="276E408A" wp14:editId="74852E98">
                      <wp:simplePos x="0" y="0"/>
                      <wp:positionH relativeFrom="column">
                        <wp:posOffset>222250</wp:posOffset>
                      </wp:positionH>
                      <wp:positionV relativeFrom="paragraph">
                        <wp:posOffset>2504440</wp:posOffset>
                      </wp:positionV>
                      <wp:extent cx="37782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08A20569" w14:textId="23D0C556" w:rsidR="00ED2F66" w:rsidRPr="007A640A" w:rsidRDefault="00ED2F66" w:rsidP="00ED2F66">
                                  <w:pPr>
                                    <w:pStyle w:val="Caption"/>
                                    <w:rPr>
                                      <w:rFonts w:cstheme="minorHAnsi"/>
                                      <w:noProof/>
                                      <w:sz w:val="24"/>
                                      <w:szCs w:val="24"/>
                                      <w:u w:val="single"/>
                                    </w:rPr>
                                  </w:pPr>
                                  <w:r>
                                    <w:t xml:space="preserve">Figure </w:t>
                                  </w:r>
                                  <w:r>
                                    <w:fldChar w:fldCharType="begin"/>
                                  </w:r>
                                  <w:r>
                                    <w:instrText xml:space="preserve"> SEQ Figure \* ARABIC </w:instrText>
                                  </w:r>
                                  <w:r>
                                    <w:fldChar w:fldCharType="separate"/>
                                  </w:r>
                                  <w:r w:rsidR="00136060">
                                    <w:rPr>
                                      <w:noProof/>
                                    </w:rPr>
                                    <w:t>2</w:t>
                                  </w:r>
                                  <w:r>
                                    <w:fldChar w:fldCharType="end"/>
                                  </w:r>
                                  <w:r>
                                    <w:t xml:space="preserve"> </w:t>
                                  </w:r>
                                  <w:r w:rsidRPr="00CB3E0E">
                                    <w:t xml:space="preserve">Cognixion One Axon Patient View </w:t>
                                  </w:r>
                                  <w:proofErr w:type="gramStart"/>
                                  <w:r w:rsidRPr="00CB3E0E">
                                    <w:t>With</w:t>
                                  </w:r>
                                  <w:proofErr w:type="gramEnd"/>
                                  <w:r w:rsidRPr="00CB3E0E">
                                    <w:t xml:space="preserve"> Head Pose / Eye Tracking Keyboard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76E408A" id="_x0000_t202" coordsize="21600,21600" o:spt="202" path="m,l,21600r21600,l21600,xe">
                      <v:stroke joinstyle="miter"/>
                      <v:path gradientshapeok="t" o:connecttype="rect"/>
                    </v:shapetype>
                    <v:shape id="Text Box 1" o:spid="_x0000_s1026" type="#_x0000_t202" style="position:absolute;margin-left:17.5pt;margin-top:197.2pt;width:2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" stroked="f">
                      <v:textbox style="mso-fit-shape-to-text:t" inset="0,0,0,0">
                        <w:txbxContent>
                          <w:p w14:paraId="08A20569" w14:textId="23D0C556" w:rsidR="00ED2F66" w:rsidRPr="007A640A" w:rsidRDefault="00ED2F66" w:rsidP="00ED2F66">
                            <w:pPr>
                              <w:pStyle w:val="Caption"/>
                              <w:rPr>
                                <w:rFonts w:cstheme="minorHAnsi"/>
                                <w:noProof/>
                                <w:sz w:val="24"/>
                                <w:szCs w:val="24"/>
                                <w:u w:val="single"/>
                              </w:rPr>
                            </w:pPr>
                            <w:r>
                              <w:t xml:space="preserve">Figure </w:t>
                            </w:r>
                            <w:r>
                              <w:fldChar w:fldCharType="begin"/>
                            </w:r>
                            <w:r>
                              <w:instrText xml:space="preserve"> SEQ Figure \* ARABIC </w:instrText>
                            </w:r>
                            <w:r>
                              <w:fldChar w:fldCharType="separate"/>
                            </w:r>
                            <w:r w:rsidR="00136060">
                              <w:rPr>
                                <w:noProof/>
                              </w:rPr>
                              <w:t>2</w:t>
                            </w:r>
                            <w:r>
                              <w:fldChar w:fldCharType="end"/>
                            </w:r>
                            <w:r>
                              <w:t xml:space="preserve"> </w:t>
                            </w:r>
                            <w:r w:rsidRPr="00CB3E0E">
                              <w:t xml:space="preserve">Cognixion One Axon Patient View </w:t>
                            </w:r>
                            <w:proofErr w:type="gramStart"/>
                            <w:r w:rsidRPr="00CB3E0E">
                              <w:t>With</w:t>
                            </w:r>
                            <w:proofErr w:type="gramEnd"/>
                            <w:r w:rsidRPr="00CB3E0E">
                              <w:t xml:space="preserve"> Head Pose / Eye Tracking Keyboard</w:t>
                            </w:r>
                          </w:p>
                        </w:txbxContent>
                      </v:textbox>
                      <w10:wrap type="topAndBottom"/>
                    </v:shape>
                  </w:pict>
                </mc:Fallback>
              </mc:AlternateContent>
            </w:r>
            <w:r w:rsidR="003E3234" w:rsidRPr="00A02EA6">
              <w:rPr>
                <w:rFonts w:cstheme="minorHAnsi"/>
                <w:noProof/>
                <w:sz w:val="24"/>
                <w:szCs w:val="24"/>
                <w:u w:val="single"/>
              </w:rPr>
              <w:drawing>
                <wp:anchor distT="0" distB="0" distL="114300" distR="114300" simplePos="0" relativeHeight="251666432" behindDoc="0" locked="0" layoutInCell="1" allowOverlap="1" wp14:anchorId="57D76749" wp14:editId="342DC5C7">
                  <wp:simplePos x="0" y="0"/>
                  <wp:positionH relativeFrom="margin">
                    <wp:posOffset>222250</wp:posOffset>
                  </wp:positionH>
                  <wp:positionV relativeFrom="paragraph">
                    <wp:posOffset>115570</wp:posOffset>
                  </wp:positionV>
                  <wp:extent cx="3778250" cy="2331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8250" cy="2331720"/>
                          </a:xfrm>
                          <a:prstGeom prst="rect">
                            <a:avLst/>
                          </a:prstGeom>
                        </pic:spPr>
                      </pic:pic>
                    </a:graphicData>
                  </a:graphic>
                  <wp14:sizeRelH relativeFrom="margin">
                    <wp14:pctWidth>0</wp14:pctWidth>
                  </wp14:sizeRelH>
                  <wp14:sizeRelV relativeFrom="margin">
                    <wp14:pctHeight>0</wp14:pctHeight>
                  </wp14:sizeRelV>
                </wp:anchor>
              </w:drawing>
            </w:r>
            <w:r w:rsidR="00B70597" w:rsidRPr="00B70597">
              <w:rPr>
                <w:lang w:val="de-CH"/>
              </w:rPr>
              <w:t xml:space="preserve">The Cognixion ONE Axon is designed to evoke the futuristic gaming headsets in the consumer electronics world, inspiring interest in others.  Unlike existing solutions, the patient can verbalize, interact with their environment </w:t>
            </w:r>
            <w:r w:rsidR="00B70597" w:rsidRPr="00B70597">
              <w:rPr>
                <w:i/>
                <w:iCs/>
                <w:lang w:val="de-CH"/>
              </w:rPr>
              <w:t xml:space="preserve">and </w:t>
            </w:r>
            <w:r w:rsidR="00B70597" w:rsidRPr="00B70597">
              <w:rPr>
                <w:lang w:val="de-CH"/>
              </w:rPr>
              <w:t xml:space="preserve">project the phrase they have composed to their loved ones, increasing the probability that they will be understood and able to hold the focus of the person to whom they are communicating.  </w:t>
            </w:r>
          </w:p>
          <w:p w14:paraId="4143BCBD" w14:textId="7BD602FD" w:rsidR="00B70597" w:rsidRPr="00B70597" w:rsidRDefault="00ED2F66" w:rsidP="00B70597">
            <w:pPr>
              <w:rPr>
                <w:lang w:val="de-CH"/>
              </w:rPr>
            </w:pPr>
            <w:r>
              <w:rPr>
                <w:noProof/>
              </w:rPr>
              <mc:AlternateContent>
                <mc:Choice Requires="wps">
                  <w:drawing>
                    <wp:anchor distT="0" distB="0" distL="114300" distR="114300" simplePos="0" relativeHeight="251670528" behindDoc="0" locked="0" layoutInCell="1" allowOverlap="1" wp14:anchorId="7231730E" wp14:editId="0E133970">
                      <wp:simplePos x="0" y="0"/>
                      <wp:positionH relativeFrom="column">
                        <wp:posOffset>307340</wp:posOffset>
                      </wp:positionH>
                      <wp:positionV relativeFrom="paragraph">
                        <wp:posOffset>3148330</wp:posOffset>
                      </wp:positionV>
                      <wp:extent cx="3857625" cy="635"/>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1F67B86F" w14:textId="46375430" w:rsidR="00ED2F66" w:rsidRPr="007A52FB" w:rsidRDefault="00ED2F66" w:rsidP="00ED2F66">
                                  <w:pPr>
                                    <w:pStyle w:val="Caption"/>
                                    <w:rPr>
                                      <w:lang w:val="de-CH"/>
                                    </w:rPr>
                                  </w:pPr>
                                  <w:r>
                                    <w:t xml:space="preserve">Figure </w:t>
                                  </w:r>
                                  <w:r>
                                    <w:fldChar w:fldCharType="begin"/>
                                  </w:r>
                                  <w:r>
                                    <w:instrText xml:space="preserve"> SEQ Figure \* ARABIC </w:instrText>
                                  </w:r>
                                  <w:r>
                                    <w:fldChar w:fldCharType="separate"/>
                                  </w:r>
                                  <w:r w:rsidR="00136060">
                                    <w:rPr>
                                      <w:noProof/>
                                    </w:rPr>
                                    <w:t>3</w:t>
                                  </w:r>
                                  <w:r>
                                    <w:fldChar w:fldCharType="end"/>
                                  </w:r>
                                  <w:r>
                                    <w:t xml:space="preserve"> </w:t>
                                  </w:r>
                                  <w:r w:rsidRPr="000B79D1">
                                    <w:t xml:space="preserve">Cognixion One Axon Patient View </w:t>
                                  </w:r>
                                  <w:proofErr w:type="gramStart"/>
                                  <w:r w:rsidRPr="000B79D1">
                                    <w:t>With</w:t>
                                  </w:r>
                                  <w:proofErr w:type="gramEnd"/>
                                  <w:r w:rsidRPr="000B79D1">
                                    <w:t xml:space="preserve"> Head Pose / Eye Tracking Keyboard</w:t>
                                  </w:r>
                                  <w:r>
                                    <w:rPr>
                                      <w:noProof/>
                                    </w:rPr>
                                    <w:t xml:space="preserve"> - Controlling Home Devices Connected To The Internet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1730E" id="Text Box 5" o:spid="_x0000_s1027" type="#_x0000_t202" style="position:absolute;margin-left:24.2pt;margin-top:247.9pt;width:303.7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4cGQIAAD8EAAAOAAAAZHJzL2Uyb0RvYy54bWysU8Fu2zAMvQ/YPwi6L05SJCu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" stroked="f">
                      <v:textbox style="mso-fit-shape-to-text:t" inset="0,0,0,0">
                        <w:txbxContent>
                          <w:p w14:paraId="1F67B86F" w14:textId="46375430" w:rsidR="00ED2F66" w:rsidRPr="007A52FB" w:rsidRDefault="00ED2F66" w:rsidP="00ED2F66">
                            <w:pPr>
                              <w:pStyle w:val="Caption"/>
                              <w:rPr>
                                <w:lang w:val="de-CH"/>
                              </w:rPr>
                            </w:pPr>
                            <w:r>
                              <w:t xml:space="preserve">Figure </w:t>
                            </w:r>
                            <w:r>
                              <w:fldChar w:fldCharType="begin"/>
                            </w:r>
                            <w:r>
                              <w:instrText xml:space="preserve"> SEQ Figure \* ARABIC </w:instrText>
                            </w:r>
                            <w:r>
                              <w:fldChar w:fldCharType="separate"/>
                            </w:r>
                            <w:r w:rsidR="00136060">
                              <w:rPr>
                                <w:noProof/>
                              </w:rPr>
                              <w:t>3</w:t>
                            </w:r>
                            <w:r>
                              <w:fldChar w:fldCharType="end"/>
                            </w:r>
                            <w:r>
                              <w:t xml:space="preserve"> </w:t>
                            </w:r>
                            <w:r w:rsidRPr="000B79D1">
                              <w:t xml:space="preserve">Cognixion One Axon Patient View </w:t>
                            </w:r>
                            <w:proofErr w:type="gramStart"/>
                            <w:r w:rsidRPr="000B79D1">
                              <w:t>With</w:t>
                            </w:r>
                            <w:proofErr w:type="gramEnd"/>
                            <w:r w:rsidRPr="000B79D1">
                              <w:t xml:space="preserve"> Head Pose / Eye Tracking Keyboard</w:t>
                            </w:r>
                            <w:r>
                              <w:rPr>
                                <w:noProof/>
                              </w:rPr>
                              <w:t xml:space="preserve"> - Controlling Home Devices Connected To The Internet</w:t>
                            </w:r>
                          </w:p>
                        </w:txbxContent>
                      </v:textbox>
                      <w10:wrap type="topAndBottom"/>
                    </v:shape>
                  </w:pict>
                </mc:Fallback>
              </mc:AlternateContent>
            </w:r>
            <w:r w:rsidRPr="00B70597">
              <w:rPr>
                <w:lang w:val="de-CH"/>
              </w:rPr>
              <w:drawing>
                <wp:anchor distT="0" distB="0" distL="114300" distR="114300" simplePos="0" relativeHeight="251660288" behindDoc="0" locked="0" layoutInCell="1" allowOverlap="1" wp14:anchorId="5EAC780C" wp14:editId="3B1F2202">
                  <wp:simplePos x="0" y="0"/>
                  <wp:positionH relativeFrom="margin">
                    <wp:posOffset>212725</wp:posOffset>
                  </wp:positionH>
                  <wp:positionV relativeFrom="paragraph">
                    <wp:posOffset>33655</wp:posOffset>
                  </wp:positionV>
                  <wp:extent cx="3886200" cy="3032760"/>
                  <wp:effectExtent l="0" t="0" r="0" b="0"/>
                  <wp:wrapTopAndBottom/>
                  <wp:docPr id="18205220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4">
                            <a:extLst>
                              <a:ext uri="{28A0092B-C50C-407E-A947-70E740481C1C}">
                                <a14:useLocalDpi xmlns:a14="http://schemas.microsoft.com/office/drawing/2010/main" val="0"/>
                              </a:ext>
                            </a:extLst>
                          </a:blip>
                          <a:stretch>
                            <a:fillRect/>
                          </a:stretch>
                        </pic:blipFill>
                        <pic:spPr>
                          <a:xfrm>
                            <a:off x="0" y="0"/>
                            <a:ext cx="3886200" cy="3032760"/>
                          </a:xfrm>
                          <a:prstGeom prst="rect">
                            <a:avLst/>
                          </a:prstGeom>
                        </pic:spPr>
                      </pic:pic>
                    </a:graphicData>
                  </a:graphic>
                  <wp14:sizeRelH relativeFrom="page">
                    <wp14:pctWidth>0</wp14:pctWidth>
                  </wp14:sizeRelH>
                  <wp14:sizeRelV relativeFrom="page">
                    <wp14:pctHeight>0</wp14:pctHeight>
                  </wp14:sizeRelV>
                </wp:anchor>
              </w:drawing>
            </w:r>
            <w:r w:rsidR="00B70597" w:rsidRPr="00B70597">
              <w:rPr>
                <w:lang w:val="de-CH"/>
              </w:rPr>
              <w:t>Interaction is also more natural since the user is facing their communication partner and they are able to see one another’s face.  As an augmented reality system, the patient and their communication partner are able to look at each other through the lens, since the system is able to project the user interface on a see-through lens as illustrated here. Commmunication (decoding) is 80% non-verbal and being able to see each others facial expressions is paramount towards effective communication.With integration to Alexa, the patient regains a sense of autonomy as they are able to control their home devices through the headset, enabling them to do such things as turn music on and off, watch TV or make calls without help.</w:t>
            </w:r>
          </w:p>
          <w:p w14:paraId="25E59B2B" w14:textId="35D1323B" w:rsidR="00920824" w:rsidRPr="00A50BB4" w:rsidRDefault="00920824" w:rsidP="00B70597"/>
        </w:tc>
      </w:tr>
      <w:tr w:rsidR="00920824" w:rsidRPr="00A50BB4" w14:paraId="79F2A9C6"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89E0D" w14:textId="77777777" w:rsidR="00920824" w:rsidRPr="00A50BB4" w:rsidRDefault="00920824" w:rsidP="000008D3">
            <w:r w:rsidRPr="00A50BB4">
              <w:lastRenderedPageBreak/>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5420" w14:textId="77777777" w:rsidR="00C87F0D" w:rsidRDefault="000915F5" w:rsidP="000008D3">
            <w:r>
              <w:t xml:space="preserve">Communicate to </w:t>
            </w:r>
            <w:r w:rsidR="00C87F0D">
              <w:t xml:space="preserve">my loved ones and/or colleagues as effectively as </w:t>
            </w:r>
            <w:proofErr w:type="gramStart"/>
            <w:r w:rsidR="00C87F0D">
              <w:t>possible</w:t>
            </w:r>
            <w:proofErr w:type="gramEnd"/>
          </w:p>
          <w:p w14:paraId="65F16D15" w14:textId="5DE0B31C" w:rsidR="00920824" w:rsidRPr="005A099B" w:rsidRDefault="00C87F0D" w:rsidP="000008D3">
            <w:r>
              <w:lastRenderedPageBreak/>
              <w:t>Minimize time I spend on anything other than getting my affairs in order and/or completing the work I w</w:t>
            </w:r>
            <w:r w:rsidR="005A099B">
              <w:t>ant to (Parenting, Writing a Book, etc.)</w:t>
            </w:r>
          </w:p>
        </w:tc>
      </w:tr>
      <w:tr w:rsidR="00920824" w:rsidRPr="00A50BB4" w14:paraId="3F26B0AB" w14:textId="77777777" w:rsidTr="000008D3">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80764" w14:textId="73397B55" w:rsidR="00920824" w:rsidRPr="00A50BB4" w:rsidRDefault="00920824" w:rsidP="000008D3">
            <w:r w:rsidRPr="00A50BB4">
              <w:lastRenderedPageBreak/>
              <w:t>Challenges</w:t>
            </w:r>
            <w:r w:rsidR="009F26FD">
              <w:t xml:space="preserve"> and opportunities for Cognixion </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067E9" w14:textId="56730F16" w:rsidR="00DF6E3A" w:rsidRDefault="005A099B" w:rsidP="00DF6E3A">
            <w:r>
              <w:t xml:space="preserve">Touch screen </w:t>
            </w:r>
            <w:r w:rsidR="00133378">
              <w:t xml:space="preserve">&amp; eye tracking </w:t>
            </w:r>
            <w:r>
              <w:t>devices</w:t>
            </w:r>
            <w:r w:rsidR="00133378">
              <w:t xml:space="preserve"> are between the User and their communication partner - </w:t>
            </w:r>
            <w:r w:rsidR="00920824">
              <w:t xml:space="preserve">Provide </w:t>
            </w:r>
            <w:r w:rsidR="00DF6E3A">
              <w:t xml:space="preserve">a way that </w:t>
            </w:r>
            <w:proofErr w:type="spellStart"/>
            <w:r w:rsidR="00DF6E3A">
              <w:t>maximises</w:t>
            </w:r>
            <w:proofErr w:type="spellEnd"/>
            <w:r w:rsidR="00DF6E3A">
              <w:t xml:space="preserve"> person-to-person interaction &amp; communication.  </w:t>
            </w:r>
          </w:p>
          <w:p w14:paraId="1716AC8A" w14:textId="45B7C2B0" w:rsidR="00FD6718" w:rsidRPr="00A50BB4" w:rsidRDefault="00FD6718" w:rsidP="00DF6E3A">
            <w:pPr>
              <w:rPr>
                <w:rFonts w:eastAsia="Times New Roman"/>
                <w:sz w:val="20"/>
                <w:szCs w:val="20"/>
              </w:rPr>
            </w:pPr>
            <w:r>
              <w:rPr>
                <w:rFonts w:eastAsia="Times New Roman"/>
              </w:rPr>
              <w:t>Agency disappears</w:t>
            </w:r>
            <w:r w:rsidR="009F26FD">
              <w:rPr>
                <w:rFonts w:eastAsia="Times New Roman"/>
              </w:rPr>
              <w:t xml:space="preserve"> by the day – Provide a way to leverage the internet of things.</w:t>
            </w:r>
          </w:p>
          <w:p w14:paraId="03CF34BC" w14:textId="1BCBE01E" w:rsidR="00920824" w:rsidRPr="00A50BB4" w:rsidRDefault="00920824" w:rsidP="000008D3">
            <w:pPr>
              <w:rPr>
                <w:rFonts w:eastAsia="Times New Roman"/>
                <w:sz w:val="20"/>
                <w:szCs w:val="20"/>
              </w:rPr>
            </w:pPr>
          </w:p>
        </w:tc>
      </w:tr>
      <w:tr w:rsidR="005B43D6" w:rsidRPr="00A50BB4" w14:paraId="360FDAC3"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5594" w14:textId="1696B57C" w:rsidR="005B43D6" w:rsidRPr="00A50BB4" w:rsidRDefault="005B43D6" w:rsidP="005B43D6">
            <w:r w:rsidRPr="00A50BB4">
              <w:t>Likes</w:t>
            </w:r>
            <w:r>
              <w:t xml:space="preserve"> in Current 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F738" w14:textId="23E5519F" w:rsidR="005B43D6" w:rsidRPr="00A50BB4" w:rsidRDefault="009F26FD" w:rsidP="005B43D6">
            <w:pPr>
              <w:rPr>
                <w:rFonts w:eastAsia="Times New Roman"/>
                <w:sz w:val="20"/>
                <w:szCs w:val="20"/>
              </w:rPr>
            </w:pPr>
            <w:r>
              <w:t xml:space="preserve">Ability to use electronic communication </w:t>
            </w:r>
            <w:r w:rsidR="00C80A98">
              <w:t>–</w:t>
            </w:r>
            <w:r>
              <w:t xml:space="preserve"> </w:t>
            </w:r>
            <w:r w:rsidR="00C80A98">
              <w:t>texts, social media, etc.</w:t>
            </w:r>
          </w:p>
        </w:tc>
      </w:tr>
      <w:tr w:rsidR="005B43D6" w:rsidRPr="00A50BB4" w14:paraId="39DF9F32"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84641" w14:textId="283C87A9" w:rsidR="005B43D6" w:rsidRPr="00A50BB4" w:rsidRDefault="005B43D6" w:rsidP="005B43D6">
            <w:r w:rsidRPr="00A50BB4">
              <w:t>Dislikes</w:t>
            </w:r>
            <w:r>
              <w:t xml:space="preserve"> in Current 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BF62C" w14:textId="00DFD3F6" w:rsidR="005B43D6" w:rsidRPr="00B712AF" w:rsidRDefault="00EC569C" w:rsidP="005B43D6">
            <w:pPr>
              <w:rPr>
                <w:rFonts w:eastAsia="Times New Roman"/>
              </w:rPr>
            </w:pPr>
            <w:r>
              <w:rPr>
                <w:rFonts w:eastAsia="Times New Roman"/>
              </w:rPr>
              <w:t>Touch screen less and less usable</w:t>
            </w:r>
            <w:r w:rsidR="00B712AF">
              <w:rPr>
                <w:rFonts w:eastAsia="Times New Roman"/>
              </w:rPr>
              <w:t xml:space="preserve"> due to muscle weakness</w:t>
            </w:r>
            <w:r>
              <w:rPr>
                <w:rFonts w:eastAsia="Times New Roman"/>
              </w:rPr>
              <w:t>.  Eye tracking doesn’t work well unless perfectly positioned</w:t>
            </w:r>
            <w:r w:rsidR="00B712AF">
              <w:rPr>
                <w:rFonts w:eastAsia="Times New Roman"/>
              </w:rPr>
              <w:t xml:space="preserve"> and doesn’t work well outside.</w:t>
            </w:r>
          </w:p>
        </w:tc>
      </w:tr>
      <w:tr w:rsidR="00920824" w:rsidRPr="00A50BB4" w14:paraId="245ACF21"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1741" w14:textId="77777777" w:rsidR="00920824" w:rsidRPr="00A50BB4" w:rsidRDefault="00920824" w:rsidP="000008D3">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80D81" w14:textId="4BD2FADF" w:rsidR="00920824" w:rsidRPr="00A50BB4" w:rsidRDefault="00265249" w:rsidP="000008D3">
            <w:pPr>
              <w:rPr>
                <w:rFonts w:eastAsia="Times New Roman"/>
                <w:sz w:val="20"/>
                <w:szCs w:val="20"/>
              </w:rPr>
            </w:pPr>
            <w:r>
              <w:rPr>
                <w:rFonts w:eastAsia="Times New Roman"/>
              </w:rPr>
              <w:t>Doctors, SLPs</w:t>
            </w:r>
            <w:r w:rsidR="003758DD">
              <w:rPr>
                <w:rFonts w:eastAsia="Times New Roman"/>
              </w:rPr>
              <w:t>, OTs</w:t>
            </w:r>
            <w:r>
              <w:rPr>
                <w:rFonts w:eastAsia="Times New Roman"/>
              </w:rPr>
              <w:t>, A</w:t>
            </w:r>
            <w:r w:rsidR="003758DD">
              <w:rPr>
                <w:rFonts w:eastAsia="Times New Roman"/>
              </w:rPr>
              <w:t>LS Associations</w:t>
            </w:r>
          </w:p>
        </w:tc>
      </w:tr>
      <w:tr w:rsidR="00920824" w:rsidRPr="00A50BB4" w14:paraId="408D9F9C"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E07B" w14:textId="77EF10A1" w:rsidR="00920824" w:rsidRPr="00A50BB4" w:rsidRDefault="00920824" w:rsidP="000008D3">
            <w:r w:rsidRPr="00A50BB4">
              <w:t>Influence</w:t>
            </w:r>
            <w:r w:rsidR="003758DD">
              <w: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B111" w14:textId="16E5853F" w:rsidR="00920824" w:rsidRPr="00A50BB4" w:rsidRDefault="00920824" w:rsidP="000008D3">
            <w:pPr>
              <w:rPr>
                <w:rFonts w:eastAsia="Times New Roman"/>
                <w:sz w:val="20"/>
                <w:szCs w:val="20"/>
              </w:rPr>
            </w:pPr>
            <w:r>
              <w:t>Their family and friends</w:t>
            </w:r>
          </w:p>
        </w:tc>
      </w:tr>
    </w:tbl>
    <w:p w14:paraId="5552F5AF" w14:textId="169C5C14" w:rsidR="00920824" w:rsidRDefault="00920824" w:rsidP="00FC2DA6"/>
    <w:p w14:paraId="35B722B2" w14:textId="77777777" w:rsidR="00A17AFA" w:rsidRPr="00A17AFA" w:rsidRDefault="00A17AFA" w:rsidP="003E3234">
      <w:pPr>
        <w:keepNext/>
        <w:rPr>
          <w:u w:val="single"/>
        </w:rPr>
      </w:pPr>
      <w:r w:rsidRPr="00A17AFA">
        <w:rPr>
          <w:u w:val="single"/>
        </w:rPr>
        <w:t>Current Assistive Communication Systems (Standard of Care):</w:t>
      </w:r>
    </w:p>
    <w:tbl>
      <w:tblPr>
        <w:tblStyle w:val="TableGrid"/>
        <w:tblW w:w="0" w:type="auto"/>
        <w:tblLook w:val="0480" w:firstRow="0" w:lastRow="0" w:firstColumn="1" w:lastColumn="0" w:noHBand="0" w:noVBand="1"/>
      </w:tblPr>
      <w:tblGrid>
        <w:gridCol w:w="1572"/>
        <w:gridCol w:w="3741"/>
        <w:gridCol w:w="4225"/>
      </w:tblGrid>
      <w:tr w:rsidR="00A17AFA" w:rsidRPr="00A17AFA" w14:paraId="6A1DFE60" w14:textId="77777777" w:rsidTr="000008D3">
        <w:trPr>
          <w:cantSplit/>
          <w:tblHeader/>
        </w:trPr>
        <w:tc>
          <w:tcPr>
            <w:tcW w:w="1384" w:type="dxa"/>
            <w:shd w:val="clear" w:color="auto" w:fill="F2F2F2" w:themeFill="background1" w:themeFillShade="F2"/>
          </w:tcPr>
          <w:p w14:paraId="4DBAD1D1" w14:textId="77777777" w:rsidR="00A17AFA" w:rsidRPr="00A17AFA" w:rsidRDefault="00A17AFA" w:rsidP="003E3234">
            <w:pPr>
              <w:keepNext/>
            </w:pPr>
            <w:r w:rsidRPr="00A17AFA">
              <w:t>Existing Device(s)</w:t>
            </w:r>
          </w:p>
        </w:tc>
        <w:tc>
          <w:tcPr>
            <w:tcW w:w="3741" w:type="dxa"/>
            <w:shd w:val="clear" w:color="auto" w:fill="F2F2F2" w:themeFill="background1" w:themeFillShade="F2"/>
          </w:tcPr>
          <w:p w14:paraId="13101FE3" w14:textId="77777777" w:rsidR="00A17AFA" w:rsidRPr="00A17AFA" w:rsidRDefault="00A17AFA" w:rsidP="003E3234">
            <w:pPr>
              <w:keepNext/>
            </w:pPr>
            <w:r w:rsidRPr="00A17AFA">
              <w:t>Benefit – Stages 1-2</w:t>
            </w:r>
          </w:p>
        </w:tc>
        <w:tc>
          <w:tcPr>
            <w:tcW w:w="4225" w:type="dxa"/>
            <w:shd w:val="clear" w:color="auto" w:fill="F2F2F2" w:themeFill="background1" w:themeFillShade="F2"/>
          </w:tcPr>
          <w:p w14:paraId="6CA3FC96" w14:textId="77777777" w:rsidR="00A17AFA" w:rsidRPr="00A17AFA" w:rsidRDefault="00A17AFA" w:rsidP="003E3234">
            <w:pPr>
              <w:keepNext/>
            </w:pPr>
            <w:r w:rsidRPr="00A17AFA">
              <w:t>Limitations – Stages 1-2</w:t>
            </w:r>
          </w:p>
        </w:tc>
      </w:tr>
      <w:tr w:rsidR="00A17AFA" w:rsidRPr="00A17AFA" w14:paraId="554124C0" w14:textId="77777777" w:rsidTr="000008D3">
        <w:trPr>
          <w:cantSplit/>
        </w:trPr>
        <w:tc>
          <w:tcPr>
            <w:tcW w:w="1384" w:type="dxa"/>
          </w:tcPr>
          <w:p w14:paraId="1BB49AB2" w14:textId="77777777" w:rsidR="00A17AFA" w:rsidRPr="00A17AFA" w:rsidRDefault="00A17AFA" w:rsidP="003E3234">
            <w:pPr>
              <w:keepNext/>
            </w:pPr>
            <w:r w:rsidRPr="00A17AFA">
              <w:t>Commercial Touchscreens such as an iPad</w:t>
            </w:r>
          </w:p>
        </w:tc>
        <w:tc>
          <w:tcPr>
            <w:tcW w:w="3741" w:type="dxa"/>
          </w:tcPr>
          <w:p w14:paraId="7A9F4EC4" w14:textId="77777777" w:rsidR="00A17AFA" w:rsidRPr="00A17AFA" w:rsidRDefault="00A17AFA" w:rsidP="003E3234">
            <w:pPr>
              <w:keepNext/>
              <w:numPr>
                <w:ilvl w:val="0"/>
                <w:numId w:val="11"/>
              </w:numPr>
            </w:pPr>
            <w:r w:rsidRPr="00A17AFA">
              <w:t xml:space="preserve">Many already understand how to </w:t>
            </w:r>
            <w:proofErr w:type="gramStart"/>
            <w:r w:rsidRPr="00A17AFA">
              <w:t>use</w:t>
            </w:r>
            <w:proofErr w:type="gramEnd"/>
          </w:p>
          <w:p w14:paraId="4C9DA692" w14:textId="77777777" w:rsidR="00A17AFA" w:rsidRPr="00A17AFA" w:rsidRDefault="00A17AFA" w:rsidP="003E3234">
            <w:pPr>
              <w:keepNext/>
              <w:numPr>
                <w:ilvl w:val="0"/>
                <w:numId w:val="11"/>
              </w:numPr>
            </w:pPr>
            <w:r w:rsidRPr="00A17AFA">
              <w:t xml:space="preserve">Leverages existing email, text &amp; social media </w:t>
            </w:r>
            <w:proofErr w:type="gramStart"/>
            <w:r w:rsidRPr="00A17AFA">
              <w:t>access</w:t>
            </w:r>
            <w:proofErr w:type="gramEnd"/>
          </w:p>
          <w:p w14:paraId="570C0222" w14:textId="77777777" w:rsidR="00A17AFA" w:rsidRPr="00A17AFA" w:rsidRDefault="00A17AFA" w:rsidP="003E3234">
            <w:pPr>
              <w:keepNext/>
              <w:numPr>
                <w:ilvl w:val="0"/>
                <w:numId w:val="11"/>
              </w:numPr>
            </w:pPr>
            <w:r w:rsidRPr="00A17AFA">
              <w:t>Allows patient with loss of throat/vocal control to use hand abilities to communicate.</w:t>
            </w:r>
          </w:p>
          <w:p w14:paraId="02BABD0E" w14:textId="77777777" w:rsidR="00A17AFA" w:rsidRPr="00A17AFA" w:rsidRDefault="00A17AFA" w:rsidP="003E3234">
            <w:pPr>
              <w:keepNext/>
              <w:numPr>
                <w:ilvl w:val="0"/>
                <w:numId w:val="11"/>
              </w:numPr>
            </w:pPr>
            <w:r w:rsidRPr="00A17AFA">
              <w:t>No additional cost if such a system is already being used in the home</w:t>
            </w:r>
          </w:p>
        </w:tc>
        <w:tc>
          <w:tcPr>
            <w:tcW w:w="4225" w:type="dxa"/>
          </w:tcPr>
          <w:p w14:paraId="50F36860" w14:textId="77777777" w:rsidR="00A17AFA" w:rsidRPr="00A17AFA" w:rsidRDefault="00A17AFA" w:rsidP="003E3234">
            <w:pPr>
              <w:keepNext/>
              <w:numPr>
                <w:ilvl w:val="0"/>
                <w:numId w:val="11"/>
              </w:numPr>
            </w:pPr>
            <w:r w:rsidRPr="00A17AFA">
              <w:t xml:space="preserve">Prediction is unsophisticated. </w:t>
            </w:r>
          </w:p>
          <w:p w14:paraId="24F7FDC0" w14:textId="77777777" w:rsidR="00A17AFA" w:rsidRPr="00A17AFA" w:rsidRDefault="00A17AFA" w:rsidP="003E3234">
            <w:pPr>
              <w:keepNext/>
              <w:numPr>
                <w:ilvl w:val="0"/>
                <w:numId w:val="11"/>
              </w:numPr>
            </w:pPr>
            <w:r w:rsidRPr="00A17AFA">
              <w:t>Ineffective for creating audible speech (</w:t>
            </w:r>
            <w:proofErr w:type="gramStart"/>
            <w:r w:rsidRPr="00A17AFA">
              <w:t>e.g.</w:t>
            </w:r>
            <w:proofErr w:type="gramEnd"/>
            <w:r w:rsidRPr="00A17AFA">
              <w:t xml:space="preserve"> for people standing next to the user)</w:t>
            </w:r>
          </w:p>
          <w:p w14:paraId="58CE752E" w14:textId="77777777" w:rsidR="00A17AFA" w:rsidRPr="00A17AFA" w:rsidRDefault="00A17AFA" w:rsidP="003E3234">
            <w:pPr>
              <w:keepNext/>
              <w:numPr>
                <w:ilvl w:val="0"/>
                <w:numId w:val="11"/>
              </w:numPr>
            </w:pPr>
            <w:r w:rsidRPr="00A17AFA">
              <w:t>Not supportive of deteriorating muscle control</w:t>
            </w:r>
          </w:p>
          <w:p w14:paraId="03725C07" w14:textId="77777777" w:rsidR="00A17AFA" w:rsidRPr="00A17AFA" w:rsidRDefault="00A17AFA" w:rsidP="003E3234">
            <w:pPr>
              <w:keepNext/>
              <w:numPr>
                <w:ilvl w:val="0"/>
                <w:numId w:val="11"/>
              </w:numPr>
            </w:pPr>
            <w:r w:rsidRPr="00A17AFA">
              <w:t>Requires fine muscle control which can limit successful use</w:t>
            </w:r>
          </w:p>
        </w:tc>
      </w:tr>
      <w:tr w:rsidR="00A17AFA" w:rsidRPr="00A17AFA" w14:paraId="0FABDF9C" w14:textId="77777777" w:rsidTr="000008D3">
        <w:trPr>
          <w:cantSplit/>
        </w:trPr>
        <w:tc>
          <w:tcPr>
            <w:tcW w:w="1384" w:type="dxa"/>
          </w:tcPr>
          <w:p w14:paraId="3F2BBA09" w14:textId="77777777" w:rsidR="00A17AFA" w:rsidRPr="00A17AFA" w:rsidRDefault="00A17AFA" w:rsidP="00A17AFA">
            <w:r w:rsidRPr="00A17AFA">
              <w:t>AAC Eye Tracking (standard of care)</w:t>
            </w:r>
          </w:p>
        </w:tc>
        <w:tc>
          <w:tcPr>
            <w:tcW w:w="3741" w:type="dxa"/>
          </w:tcPr>
          <w:p w14:paraId="0B8CAE69" w14:textId="77777777" w:rsidR="00A17AFA" w:rsidRPr="00A17AFA" w:rsidRDefault="00A17AFA" w:rsidP="00A17AFA">
            <w:pPr>
              <w:numPr>
                <w:ilvl w:val="0"/>
                <w:numId w:val="13"/>
              </w:numPr>
            </w:pPr>
            <w:r w:rsidRPr="00A17AFA">
              <w:t xml:space="preserve">Device fine-tuned for AAC </w:t>
            </w:r>
            <w:proofErr w:type="gramStart"/>
            <w:r w:rsidRPr="00A17AFA">
              <w:t>use</w:t>
            </w:r>
            <w:proofErr w:type="gramEnd"/>
          </w:p>
          <w:p w14:paraId="2F0B9C08" w14:textId="77777777" w:rsidR="00A17AFA" w:rsidRPr="00A17AFA" w:rsidRDefault="00A17AFA" w:rsidP="00A17AFA">
            <w:pPr>
              <w:numPr>
                <w:ilvl w:val="0"/>
                <w:numId w:val="13"/>
              </w:numPr>
            </w:pPr>
            <w:r w:rsidRPr="00A17AFA">
              <w:t xml:space="preserve">Creates audible </w:t>
            </w:r>
            <w:proofErr w:type="gramStart"/>
            <w:r w:rsidRPr="00A17AFA">
              <w:t>speech</w:t>
            </w:r>
            <w:proofErr w:type="gramEnd"/>
          </w:p>
          <w:p w14:paraId="6B6DA6FC" w14:textId="77777777" w:rsidR="00A17AFA" w:rsidRPr="00A17AFA" w:rsidRDefault="00A17AFA" w:rsidP="00A17AFA">
            <w:pPr>
              <w:numPr>
                <w:ilvl w:val="0"/>
                <w:numId w:val="13"/>
              </w:numPr>
            </w:pPr>
            <w:r w:rsidRPr="00A17AFA">
              <w:t xml:space="preserve">Presents created text in a forward-facing </w:t>
            </w:r>
            <w:proofErr w:type="gramStart"/>
            <w:r w:rsidRPr="00A17AFA">
              <w:t>display</w:t>
            </w:r>
            <w:proofErr w:type="gramEnd"/>
          </w:p>
          <w:p w14:paraId="68AC07B5" w14:textId="77777777" w:rsidR="00A17AFA" w:rsidRPr="00A17AFA" w:rsidRDefault="00A17AFA" w:rsidP="00A17AFA">
            <w:pPr>
              <w:numPr>
                <w:ilvl w:val="0"/>
                <w:numId w:val="13"/>
              </w:numPr>
            </w:pPr>
            <w:r w:rsidRPr="00A17AFA">
              <w:t xml:space="preserve">Efficient composition of spoken word, </w:t>
            </w:r>
            <w:proofErr w:type="spellStart"/>
            <w:proofErr w:type="gramStart"/>
            <w:r w:rsidRPr="00A17AFA">
              <w:t>esp</w:t>
            </w:r>
            <w:proofErr w:type="spellEnd"/>
            <w:r w:rsidRPr="00A17AFA">
              <w:t xml:space="preserve">  vs.</w:t>
            </w:r>
            <w:proofErr w:type="gramEnd"/>
            <w:r w:rsidRPr="00A17AFA">
              <w:t xml:space="preserve"> hand composition such as iPad</w:t>
            </w:r>
          </w:p>
          <w:p w14:paraId="2AB095D4" w14:textId="77777777" w:rsidR="00A17AFA" w:rsidRPr="00A17AFA" w:rsidRDefault="00A17AFA" w:rsidP="00A17AFA">
            <w:pPr>
              <w:numPr>
                <w:ilvl w:val="0"/>
                <w:numId w:val="13"/>
              </w:numPr>
            </w:pPr>
            <w:r w:rsidRPr="00A17AFA">
              <w:t>Insurance covers</w:t>
            </w:r>
          </w:p>
          <w:p w14:paraId="5370AF25" w14:textId="77777777" w:rsidR="00A17AFA" w:rsidRPr="00A17AFA" w:rsidRDefault="00A17AFA" w:rsidP="00A17AFA">
            <w:pPr>
              <w:numPr>
                <w:ilvl w:val="0"/>
                <w:numId w:val="13"/>
              </w:numPr>
            </w:pPr>
            <w:r w:rsidRPr="00A17AFA">
              <w:t xml:space="preserve">Can mount to wheelchairs and/or </w:t>
            </w:r>
            <w:proofErr w:type="gramStart"/>
            <w:r w:rsidRPr="00A17AFA">
              <w:t>beds</w:t>
            </w:r>
            <w:proofErr w:type="gramEnd"/>
          </w:p>
          <w:p w14:paraId="24FC0312" w14:textId="77777777" w:rsidR="00A17AFA" w:rsidRPr="00A17AFA" w:rsidRDefault="00A17AFA" w:rsidP="00A17AFA">
            <w:pPr>
              <w:numPr>
                <w:ilvl w:val="0"/>
                <w:numId w:val="13"/>
              </w:numPr>
            </w:pPr>
            <w:r w:rsidRPr="00A17AFA">
              <w:t>Once situated, does not depend on caregiver to activate</w:t>
            </w:r>
          </w:p>
        </w:tc>
        <w:tc>
          <w:tcPr>
            <w:tcW w:w="4225" w:type="dxa"/>
          </w:tcPr>
          <w:p w14:paraId="730EA134" w14:textId="77777777" w:rsidR="00A17AFA" w:rsidRPr="00A17AFA" w:rsidRDefault="00A17AFA" w:rsidP="00A17AFA">
            <w:pPr>
              <w:numPr>
                <w:ilvl w:val="0"/>
                <w:numId w:val="12"/>
              </w:numPr>
            </w:pPr>
            <w:r w:rsidRPr="00A17AFA">
              <w:t xml:space="preserve">Dependent on stable (and immobile) set up to patient eyes – often mounted to a wheelchair, if </w:t>
            </w:r>
            <w:proofErr w:type="gramStart"/>
            <w:r w:rsidRPr="00A17AFA">
              <w:t>one it</w:t>
            </w:r>
            <w:proofErr w:type="gramEnd"/>
            <w:r w:rsidRPr="00A17AFA">
              <w:t xml:space="preserve"> exists.</w:t>
            </w:r>
          </w:p>
          <w:p w14:paraId="134B35AA" w14:textId="77777777" w:rsidR="00A17AFA" w:rsidRPr="00A17AFA" w:rsidRDefault="00A17AFA" w:rsidP="00A17AFA">
            <w:pPr>
              <w:numPr>
                <w:ilvl w:val="0"/>
                <w:numId w:val="12"/>
              </w:numPr>
            </w:pPr>
            <w:r w:rsidRPr="00A17AFA">
              <w:t xml:space="preserve">Eye tracking as only modality can be tiresome to </w:t>
            </w:r>
            <w:proofErr w:type="gramStart"/>
            <w:r w:rsidRPr="00A17AFA">
              <w:t>user</w:t>
            </w:r>
            <w:proofErr w:type="gramEnd"/>
          </w:p>
          <w:p w14:paraId="47567248" w14:textId="77777777" w:rsidR="00A17AFA" w:rsidRPr="00A17AFA" w:rsidRDefault="00A17AFA" w:rsidP="00A17AFA">
            <w:pPr>
              <w:numPr>
                <w:ilvl w:val="0"/>
                <w:numId w:val="12"/>
              </w:numPr>
            </w:pPr>
            <w:r w:rsidRPr="00A17AFA">
              <w:t>Dependent on insurance to obtain and requires manufacturing company to set up – which can involve delay in obtaining and using.</w:t>
            </w:r>
          </w:p>
          <w:p w14:paraId="5A6AFE7C" w14:textId="77777777" w:rsidR="00A17AFA" w:rsidRPr="00A17AFA" w:rsidRDefault="00A17AFA" w:rsidP="00A17AFA">
            <w:pPr>
              <w:numPr>
                <w:ilvl w:val="0"/>
                <w:numId w:val="12"/>
              </w:numPr>
            </w:pPr>
            <w:r w:rsidRPr="00A17AFA">
              <w:t>Eye tracking is not effective in sun/daylight conditions due to sensor limitations.</w:t>
            </w:r>
          </w:p>
          <w:p w14:paraId="55B1BC14" w14:textId="77777777" w:rsidR="00A17AFA" w:rsidRPr="00A17AFA" w:rsidRDefault="00A17AFA" w:rsidP="00A17AFA">
            <w:pPr>
              <w:numPr>
                <w:ilvl w:val="0"/>
                <w:numId w:val="12"/>
              </w:numPr>
            </w:pPr>
            <w:r w:rsidRPr="00A17AFA">
              <w:t xml:space="preserve">Operation requires learning curve for use and may not readily connect to email, text and social </w:t>
            </w:r>
            <w:proofErr w:type="gramStart"/>
            <w:r w:rsidRPr="00A17AFA">
              <w:t>media</w:t>
            </w:r>
            <w:proofErr w:type="gramEnd"/>
            <w:r w:rsidRPr="00A17AFA">
              <w:t xml:space="preserve"> </w:t>
            </w:r>
          </w:p>
          <w:p w14:paraId="1E892DB9" w14:textId="77777777" w:rsidR="00A17AFA" w:rsidRPr="00A17AFA" w:rsidRDefault="00A17AFA" w:rsidP="00A17AFA">
            <w:pPr>
              <w:numPr>
                <w:ilvl w:val="0"/>
                <w:numId w:val="12"/>
              </w:numPr>
            </w:pPr>
            <w:r w:rsidRPr="00A17AFA">
              <w:t>Not supportive of deteriorating muscle control</w:t>
            </w:r>
          </w:p>
        </w:tc>
      </w:tr>
    </w:tbl>
    <w:p w14:paraId="0785281C" w14:textId="77777777" w:rsidR="00A17AFA" w:rsidRDefault="00A17AFA" w:rsidP="00FC2DA6"/>
    <w:p w14:paraId="6E706891" w14:textId="57BA617D" w:rsidR="003758DD" w:rsidRPr="00423279" w:rsidRDefault="007F021E" w:rsidP="00942D54">
      <w:pPr>
        <w:pStyle w:val="Heading3"/>
      </w:pPr>
      <w:bookmarkStart w:id="22" w:name="_Toc128220945"/>
      <w:r w:rsidRPr="00A02EA6">
        <w:t>STAGES 2-3 – Loss of Two to Three Types of Functions</w:t>
      </w:r>
      <w:bookmarkEnd w:id="22"/>
      <w:r w:rsidRPr="00423279">
        <w:t xml:space="preserve"> </w:t>
      </w: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3758DD" w:rsidRPr="00A50BB4" w14:paraId="77A414DD"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86C79" w14:textId="77777777" w:rsidR="003758DD" w:rsidRPr="00A50BB4" w:rsidRDefault="003758DD" w:rsidP="000008D3">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13D2" w14:textId="77777777" w:rsidR="00844032" w:rsidRPr="00844032" w:rsidRDefault="00844032" w:rsidP="00844032">
            <w:pPr>
              <w:rPr>
                <w:lang w:val="de-CH"/>
              </w:rPr>
            </w:pPr>
            <w:r w:rsidRPr="00844032">
              <w:rPr>
                <w:lang w:val="de-CH"/>
              </w:rPr>
              <w:t>Patient Experience:</w:t>
            </w:r>
          </w:p>
          <w:p w14:paraId="451D17B6" w14:textId="77777777" w:rsidR="00844032" w:rsidRPr="00844032" w:rsidRDefault="00844032" w:rsidP="00844032">
            <w:pPr>
              <w:rPr>
                <w:lang w:val="de-CH"/>
              </w:rPr>
            </w:pPr>
            <w:r w:rsidRPr="00844032">
              <w:rPr>
                <w:lang w:val="de-CH"/>
              </w:rPr>
              <w:t>The disease has progressed significantly at this point.  Muscle weakness and atrophy has spread to multiple parts of the body. Some muscles become paralyzed, while others lose strength. ALS does not progress in a linear fashion meaning that at times – often throughout a day – the patient may have neck movement and later only be able to move their eyes.  Patients may be able to vocalize using grunts and ability to use a switch would be limited.</w:t>
            </w:r>
          </w:p>
          <w:p w14:paraId="08237258" w14:textId="77777777" w:rsidR="00844032" w:rsidRPr="00844032" w:rsidRDefault="00844032" w:rsidP="00844032">
            <w:pPr>
              <w:rPr>
                <w:lang w:val="de-CH"/>
              </w:rPr>
            </w:pPr>
            <w:r w:rsidRPr="00844032">
              <w:rPr>
                <w:lang w:val="de-CH"/>
              </w:rPr>
              <w:t xml:space="preserve"> Current Solution:</w:t>
            </w:r>
          </w:p>
          <w:p w14:paraId="52E6498C" w14:textId="77777777" w:rsidR="00844032" w:rsidRPr="00844032" w:rsidRDefault="00844032" w:rsidP="00844032">
            <w:pPr>
              <w:rPr>
                <w:lang w:val="de-CH"/>
              </w:rPr>
            </w:pPr>
            <w:r w:rsidRPr="00844032">
              <w:rPr>
                <w:lang w:val="de-CH"/>
              </w:rPr>
              <w:t xml:space="preserve"> Current solutions available to these patients involve eye tracking since touch screens are no longer a viable choice.  Moreover, the systems are large and burdensome.  They need to be carefully positioned in front of the patient to be accurate, which creates a visual block between the patient and the very people with whom they are trying to communicate.  This positioning issue causes unnatural interactions as the caregiver needs to peer around the device to see the patient.</w:t>
            </w:r>
          </w:p>
          <w:p w14:paraId="30C25CA6" w14:textId="77777777" w:rsidR="00524839" w:rsidRDefault="001D0F68" w:rsidP="00524839">
            <w:pPr>
              <w:keepNext/>
            </w:pPr>
            <w:r w:rsidRPr="00A02EA6">
              <w:rPr>
                <w:rFonts w:cstheme="minorHAnsi"/>
                <w:noProof/>
                <w:sz w:val="24"/>
                <w:szCs w:val="24"/>
              </w:rPr>
              <w:drawing>
                <wp:inline distT="0" distB="0" distL="0" distR="0" wp14:anchorId="2FF5DD70" wp14:editId="063CD62D">
                  <wp:extent cx="4155357" cy="39427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rcRect l="4014" r="4014"/>
                          <a:stretch>
                            <a:fillRect/>
                          </a:stretch>
                        </pic:blipFill>
                        <pic:spPr bwMode="auto">
                          <a:xfrm>
                            <a:off x="0" y="0"/>
                            <a:ext cx="4155357" cy="3942776"/>
                          </a:xfrm>
                          <a:prstGeom prst="rect">
                            <a:avLst/>
                          </a:prstGeom>
                          <a:ln>
                            <a:noFill/>
                          </a:ln>
                          <a:extLst>
                            <a:ext uri="{53640926-AAD7-44D8-BBD7-CCE9431645EC}">
                              <a14:shadowObscured xmlns:a14="http://schemas.microsoft.com/office/drawing/2010/main"/>
                            </a:ext>
                          </a:extLst>
                        </pic:spPr>
                      </pic:pic>
                    </a:graphicData>
                  </a:graphic>
                </wp:inline>
              </w:drawing>
            </w:r>
          </w:p>
          <w:p w14:paraId="2B692B64" w14:textId="716DF3CD" w:rsidR="00524839" w:rsidRDefault="00524839" w:rsidP="00524839">
            <w:pPr>
              <w:pStyle w:val="Caption"/>
              <w:jc w:val="center"/>
            </w:pPr>
            <w:r>
              <w:t xml:space="preserve">Figure </w:t>
            </w:r>
            <w:r>
              <w:fldChar w:fldCharType="begin"/>
            </w:r>
            <w:r>
              <w:instrText xml:space="preserve"> SEQ Figure \* ARABIC </w:instrText>
            </w:r>
            <w:r>
              <w:fldChar w:fldCharType="separate"/>
            </w:r>
            <w:r w:rsidR="00136060">
              <w:rPr>
                <w:noProof/>
              </w:rPr>
              <w:t>4</w:t>
            </w:r>
            <w:r>
              <w:fldChar w:fldCharType="end"/>
            </w:r>
            <w:r>
              <w:t xml:space="preserve"> </w:t>
            </w:r>
            <w:r w:rsidRPr="00CB6739">
              <w:t xml:space="preserve">Patient Utilizing Commercially Available </w:t>
            </w:r>
            <w:proofErr w:type="spellStart"/>
            <w:r w:rsidRPr="00CB6739">
              <w:t>Ects</w:t>
            </w:r>
            <w:proofErr w:type="spellEnd"/>
            <w:r w:rsidRPr="00CB6739">
              <w:t xml:space="preserve"> Device</w:t>
            </w:r>
          </w:p>
          <w:p w14:paraId="67A066CF" w14:textId="23E55A35" w:rsidR="00844032" w:rsidRPr="00844032" w:rsidRDefault="00844032" w:rsidP="00844032">
            <w:pPr>
              <w:rPr>
                <w:lang w:val="de-CH"/>
              </w:rPr>
            </w:pPr>
          </w:p>
          <w:p w14:paraId="0F950312" w14:textId="6ED6EF45" w:rsidR="00844032" w:rsidRPr="00844032" w:rsidRDefault="00844032" w:rsidP="00844032">
            <w:pPr>
              <w:rPr>
                <w:lang w:val="de-CH"/>
              </w:rPr>
            </w:pPr>
            <w:r w:rsidRPr="00844032">
              <w:rPr>
                <w:lang w:val="de-CH"/>
              </w:rPr>
              <w:t xml:space="preserve">Since the patient’s muscles weaken inconsistently, it is easy for them to list or drift in position, getting them out of position to use the eye tracking causing further frustration.  Even in the best of cases, composition of thoughts is slow and arduous, filled with numerous mis-selections and difficulty making any selection at all.  </w:t>
            </w:r>
          </w:p>
          <w:p w14:paraId="3616A795" w14:textId="22756003" w:rsidR="00844032" w:rsidRPr="00844032" w:rsidRDefault="00844032" w:rsidP="00844032">
            <w:pPr>
              <w:rPr>
                <w:lang w:val="de-CH"/>
              </w:rPr>
            </w:pPr>
            <w:r w:rsidRPr="00844032">
              <w:rPr>
                <w:lang w:val="de-CH"/>
              </w:rPr>
              <w:t>It is also a challenge to position the system while the user is on the go out in the community and sunlight often causes these systems to become unusable.  Some abandon these systems altogether and resort to rudimentary communications that the patient and their circle of care develop through gestures and grunts.  People in the community mistake a lack of ability to communicate with a lack of cognitive ability, further irritating users and their loved ones. At this stage with inconsisent communication abilities ALS patients have reported increased depression and increased desire to be involved in activities.</w:t>
            </w:r>
          </w:p>
          <w:p w14:paraId="1E27C869" w14:textId="4AE99B70" w:rsidR="00844032" w:rsidRPr="00844032" w:rsidRDefault="00844032" w:rsidP="00844032">
            <w:pPr>
              <w:rPr>
                <w:lang w:val="de-CH"/>
              </w:rPr>
            </w:pPr>
            <w:r w:rsidRPr="00844032">
              <w:rPr>
                <w:lang w:val="de-CH"/>
              </w:rPr>
              <w:t>Cognixion Vision:</w:t>
            </w:r>
          </w:p>
          <w:p w14:paraId="77403058" w14:textId="73ECBF1F" w:rsidR="00844032" w:rsidRPr="00844032" w:rsidRDefault="000154EE" w:rsidP="00844032">
            <w:pPr>
              <w:rPr>
                <w:lang w:val="de-CH"/>
              </w:rPr>
            </w:pPr>
            <w:r>
              <w:rPr>
                <w:noProof/>
              </w:rPr>
              <mc:AlternateContent>
                <mc:Choice Requires="wps">
                  <w:drawing>
                    <wp:anchor distT="0" distB="0" distL="114300" distR="114300" simplePos="0" relativeHeight="251674624" behindDoc="0" locked="0" layoutInCell="1" allowOverlap="1" wp14:anchorId="5C6D09A9" wp14:editId="0378B314">
                      <wp:simplePos x="0" y="0"/>
                      <wp:positionH relativeFrom="column">
                        <wp:posOffset>102870</wp:posOffset>
                      </wp:positionH>
                      <wp:positionV relativeFrom="paragraph">
                        <wp:posOffset>2961640</wp:posOffset>
                      </wp:positionV>
                      <wp:extent cx="4324350" cy="19748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324350" cy="197485"/>
                              </a:xfrm>
                              <a:prstGeom prst="rect">
                                <a:avLst/>
                              </a:prstGeom>
                              <a:solidFill>
                                <a:prstClr val="white"/>
                              </a:solidFill>
                              <a:ln>
                                <a:noFill/>
                              </a:ln>
                            </wps:spPr>
                            <wps:txbx>
                              <w:txbxContent>
                                <w:p w14:paraId="2CC23E3B" w14:textId="0EB8F312" w:rsidR="000154EE" w:rsidRPr="0003522F" w:rsidRDefault="000154EE" w:rsidP="000154EE">
                                  <w:pPr>
                                    <w:pStyle w:val="Caption"/>
                                    <w:jc w:val="center"/>
                                    <w:rPr>
                                      <w:noProof/>
                                    </w:rPr>
                                  </w:pPr>
                                  <w:r>
                                    <w:t xml:space="preserve">Figure </w:t>
                                  </w:r>
                                  <w:r>
                                    <w:fldChar w:fldCharType="begin"/>
                                  </w:r>
                                  <w:r>
                                    <w:instrText xml:space="preserve"> SEQ Figure \* ARABIC </w:instrText>
                                  </w:r>
                                  <w:r>
                                    <w:fldChar w:fldCharType="separate"/>
                                  </w:r>
                                  <w:r w:rsidR="00136060">
                                    <w:rPr>
                                      <w:noProof/>
                                    </w:rPr>
                                    <w:t>5</w:t>
                                  </w:r>
                                  <w:r>
                                    <w:fldChar w:fldCharType="end"/>
                                  </w:r>
                                  <w:r>
                                    <w:t xml:space="preserve"> Patient Using Cognixion ONE Axon to communicate to Clinician.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D09A9" id="Text Box 6" o:spid="_x0000_s1028" type="#_x0000_t202" style="position:absolute;margin-left:8.1pt;margin-top:233.2pt;width:340.5pt;height:1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" stroked="f">
                      <v:textbox inset="0,0,0,0">
                        <w:txbxContent>
                          <w:p w14:paraId="2CC23E3B" w14:textId="0EB8F312" w:rsidR="000154EE" w:rsidRPr="0003522F" w:rsidRDefault="000154EE" w:rsidP="000154EE">
                            <w:pPr>
                              <w:pStyle w:val="Caption"/>
                              <w:jc w:val="center"/>
                              <w:rPr>
                                <w:noProof/>
                              </w:rPr>
                            </w:pPr>
                            <w:r>
                              <w:t xml:space="preserve">Figure </w:t>
                            </w:r>
                            <w:r>
                              <w:fldChar w:fldCharType="begin"/>
                            </w:r>
                            <w:r>
                              <w:instrText xml:space="preserve"> SEQ Figure \* ARABIC </w:instrText>
                            </w:r>
                            <w:r>
                              <w:fldChar w:fldCharType="separate"/>
                            </w:r>
                            <w:r w:rsidR="00136060">
                              <w:rPr>
                                <w:noProof/>
                              </w:rPr>
                              <w:t>5</w:t>
                            </w:r>
                            <w:r>
                              <w:fldChar w:fldCharType="end"/>
                            </w:r>
                            <w:r>
                              <w:t xml:space="preserve"> Patient Using Cognixion ONE Axon to communicate to Clinician.</w:t>
                            </w:r>
                          </w:p>
                        </w:txbxContent>
                      </v:textbox>
                      <w10:wrap type="topAndBottom"/>
                    </v:shape>
                  </w:pict>
                </mc:Fallback>
              </mc:AlternateContent>
            </w:r>
            <w:r w:rsidRPr="00A02EA6">
              <w:rPr>
                <w:noProof/>
              </w:rPr>
              <w:drawing>
                <wp:anchor distT="0" distB="0" distL="114300" distR="114300" simplePos="0" relativeHeight="251672576" behindDoc="0" locked="0" layoutInCell="1" allowOverlap="1" wp14:anchorId="687FD97F" wp14:editId="0AC75FAD">
                  <wp:simplePos x="0" y="0"/>
                  <wp:positionH relativeFrom="margin">
                    <wp:posOffset>400050</wp:posOffset>
                  </wp:positionH>
                  <wp:positionV relativeFrom="paragraph">
                    <wp:posOffset>749643</wp:posOffset>
                  </wp:positionV>
                  <wp:extent cx="3484245" cy="2150110"/>
                  <wp:effectExtent l="0" t="0" r="1905" b="2540"/>
                  <wp:wrapTopAndBottom/>
                  <wp:docPr id="1846501526" name="Picture 184650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01526" name="Picture 18465015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84245" cy="2150110"/>
                          </a:xfrm>
                          <a:prstGeom prst="rect">
                            <a:avLst/>
                          </a:prstGeom>
                        </pic:spPr>
                      </pic:pic>
                    </a:graphicData>
                  </a:graphic>
                </wp:anchor>
              </w:drawing>
            </w:r>
            <w:r w:rsidR="00844032" w:rsidRPr="00844032">
              <w:rPr>
                <w:lang w:val="de-CH"/>
              </w:rPr>
              <w:t xml:space="preserve">The industrial design of the headset was developed to inspire interest and discussion.  The system is designed so that the display is in the correct position with minimal adjustment allowing everyone to be focused on communicating rather than the technology enabling that communication.  </w:t>
            </w:r>
          </w:p>
          <w:p w14:paraId="748B95C1" w14:textId="7FED1B66" w:rsidR="00844032" w:rsidRPr="00844032" w:rsidRDefault="00844032" w:rsidP="00844032">
            <w:pPr>
              <w:rPr>
                <w:lang w:val="de-CH"/>
              </w:rPr>
            </w:pPr>
            <w:r w:rsidRPr="00844032">
              <w:rPr>
                <w:lang w:val="de-CH"/>
              </w:rPr>
              <w:t xml:space="preserve">The user interface that has served the patient through the earlier stages continues to be relevant, leveraging the built expertise of the patient.  The interaction mode can easily change from head movement to eye tracking based on the user’s particular abilities in the moment.  </w:t>
            </w:r>
          </w:p>
          <w:p w14:paraId="29FCFBA2" w14:textId="194DA534" w:rsidR="00844032" w:rsidRPr="00844032" w:rsidRDefault="00844032" w:rsidP="00844032">
            <w:pPr>
              <w:rPr>
                <w:lang w:val="de-CH"/>
              </w:rPr>
            </w:pPr>
            <w:r w:rsidRPr="00844032">
              <w:rPr>
                <w:lang w:val="de-CH"/>
              </w:rPr>
              <w:t>Since the system has been learning the patient’s particular turn of word, predicted words and phrases make composition faster.  The voice banked at the beginning of this journey is now used to maintain the patient’s humanity and familiarity to their loved ones.  Having their voice expressed to their spouse and children often provide them a feeling of warmth.  It has been reported that hearing their dad say “I love you” often means more to the child that the patient.</w:t>
            </w:r>
          </w:p>
          <w:p w14:paraId="694E4CB1" w14:textId="77777777" w:rsidR="00844032" w:rsidRPr="00844032" w:rsidRDefault="00844032" w:rsidP="00844032">
            <w:pPr>
              <w:rPr>
                <w:lang w:val="de-CH"/>
              </w:rPr>
            </w:pPr>
            <w:r w:rsidRPr="00844032">
              <w:rPr>
                <w:lang w:val="de-CH"/>
              </w:rPr>
              <w:t>Like the language system, the library of saved phrases is likewise growing, allowing users to vocalize AND project phrases such as “Please give me a moment to compose my thoughts” with a single button, eliciting patience and anticipation from those around them.  This increase speed to access language with fewer “clicks” supports their continued need for normal language with fewer movements needed.</w:t>
            </w:r>
          </w:p>
          <w:p w14:paraId="4B542F36" w14:textId="77777777" w:rsidR="003758DD" w:rsidRPr="00A50BB4" w:rsidRDefault="003758DD" w:rsidP="00844032"/>
        </w:tc>
      </w:tr>
      <w:tr w:rsidR="003758DD" w:rsidRPr="00A50BB4" w14:paraId="26088CCA"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151DA" w14:textId="77777777" w:rsidR="003758DD" w:rsidRPr="00A50BB4" w:rsidRDefault="003758DD" w:rsidP="000008D3">
            <w:r w:rsidRPr="00A50BB4">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7363D" w14:textId="5ADB3563" w:rsidR="003758DD" w:rsidRPr="005A099B" w:rsidRDefault="00395E49" w:rsidP="00395E49">
            <w:r>
              <w:t xml:space="preserve">- Same as before - </w:t>
            </w:r>
          </w:p>
        </w:tc>
      </w:tr>
      <w:tr w:rsidR="003758DD" w:rsidRPr="00A50BB4" w14:paraId="04D032DF" w14:textId="77777777" w:rsidTr="000008D3">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DF7ED" w14:textId="77777777" w:rsidR="003758DD" w:rsidRPr="00A50BB4" w:rsidRDefault="003758DD" w:rsidP="000008D3">
            <w:r w:rsidRPr="00A50BB4">
              <w:t>Challenges</w:t>
            </w:r>
            <w:r>
              <w:t xml:space="preserve"> and opportunities for Cognixion </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4E2DD" w14:textId="068B7B80" w:rsidR="003758DD" w:rsidRPr="00A50BB4" w:rsidRDefault="00395E49" w:rsidP="000008D3">
            <w:pPr>
              <w:rPr>
                <w:rFonts w:eastAsia="Times New Roman"/>
                <w:sz w:val="20"/>
                <w:szCs w:val="20"/>
              </w:rPr>
            </w:pPr>
            <w:r>
              <w:t xml:space="preserve">- Same as before - </w:t>
            </w:r>
          </w:p>
        </w:tc>
      </w:tr>
      <w:tr w:rsidR="003758DD" w:rsidRPr="00A50BB4" w14:paraId="0E0B7ED6"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C4EC8" w14:textId="77777777" w:rsidR="003758DD" w:rsidRPr="00A50BB4" w:rsidRDefault="003758DD" w:rsidP="000008D3">
            <w:r w:rsidRPr="00A50BB4">
              <w:t>Likes</w:t>
            </w:r>
            <w:r>
              <w:t xml:space="preserve"> in Current 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2A39" w14:textId="01EAC45C" w:rsidR="003758DD" w:rsidRPr="00A50BB4" w:rsidRDefault="00395E49" w:rsidP="000008D3">
            <w:pPr>
              <w:rPr>
                <w:rFonts w:eastAsia="Times New Roman"/>
                <w:sz w:val="20"/>
                <w:szCs w:val="20"/>
              </w:rPr>
            </w:pPr>
            <w:r>
              <w:t xml:space="preserve">- </w:t>
            </w:r>
            <w:r w:rsidR="00623B89">
              <w:t>See Below</w:t>
            </w:r>
            <w:r>
              <w:t xml:space="preserve"> -</w:t>
            </w:r>
          </w:p>
        </w:tc>
      </w:tr>
      <w:tr w:rsidR="003758DD" w:rsidRPr="00A50BB4" w14:paraId="37EAD0DE"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9F12" w14:textId="77777777" w:rsidR="003758DD" w:rsidRPr="00A50BB4" w:rsidRDefault="003758DD" w:rsidP="000008D3">
            <w:r w:rsidRPr="00A50BB4">
              <w:t>Dislikes</w:t>
            </w:r>
            <w:r>
              <w:t xml:space="preserve"> in Current Offerings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72BF" w14:textId="6E697322" w:rsidR="003758DD" w:rsidRPr="00B712AF" w:rsidRDefault="00623B89" w:rsidP="000008D3">
            <w:pPr>
              <w:rPr>
                <w:rFonts w:eastAsia="Times New Roman"/>
              </w:rPr>
            </w:pPr>
            <w:r>
              <w:t>- See Below -</w:t>
            </w:r>
          </w:p>
        </w:tc>
      </w:tr>
      <w:tr w:rsidR="003758DD" w:rsidRPr="00A50BB4" w14:paraId="480E3A0E"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BB96D" w14:textId="77777777" w:rsidR="003758DD" w:rsidRPr="00A50BB4" w:rsidRDefault="003758DD" w:rsidP="000008D3">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57033" w14:textId="42ECD2A8" w:rsidR="003758DD" w:rsidRPr="00A50BB4" w:rsidRDefault="003758DD" w:rsidP="000008D3">
            <w:pPr>
              <w:rPr>
                <w:rFonts w:eastAsia="Times New Roman"/>
                <w:sz w:val="20"/>
                <w:szCs w:val="20"/>
              </w:rPr>
            </w:pPr>
            <w:r>
              <w:rPr>
                <w:rFonts w:eastAsia="Times New Roman"/>
              </w:rPr>
              <w:t>Doctors, SLPs, OTs, ALS Associations</w:t>
            </w:r>
            <w:r w:rsidR="00623B89">
              <w:rPr>
                <w:rFonts w:eastAsia="Times New Roman"/>
              </w:rPr>
              <w:t xml:space="preserve">, Device </w:t>
            </w:r>
            <w:proofErr w:type="spellStart"/>
            <w:r w:rsidR="00623B89">
              <w:rPr>
                <w:rFonts w:eastAsia="Times New Roman"/>
              </w:rPr>
              <w:t>Manufactuiring</w:t>
            </w:r>
            <w:proofErr w:type="spellEnd"/>
            <w:r w:rsidR="00623B89">
              <w:rPr>
                <w:rFonts w:eastAsia="Times New Roman"/>
              </w:rPr>
              <w:t xml:space="preserve"> </w:t>
            </w:r>
            <w:r w:rsidR="00EC3E0D">
              <w:rPr>
                <w:rFonts w:eastAsia="Times New Roman"/>
              </w:rPr>
              <w:t>Reps</w:t>
            </w:r>
          </w:p>
        </w:tc>
      </w:tr>
      <w:tr w:rsidR="003758DD" w:rsidRPr="00A50BB4" w14:paraId="74A87311"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609A5" w14:textId="77777777" w:rsidR="003758DD" w:rsidRPr="00A50BB4" w:rsidRDefault="003758DD" w:rsidP="000008D3">
            <w:r w:rsidRPr="00A50BB4">
              <w:t>Influence</w:t>
            </w:r>
            <w:r>
              <w: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E1A0" w14:textId="1CD77ED9" w:rsidR="003758DD" w:rsidRPr="00A50BB4" w:rsidRDefault="003758DD" w:rsidP="000008D3">
            <w:pPr>
              <w:rPr>
                <w:rFonts w:eastAsia="Times New Roman"/>
                <w:sz w:val="20"/>
                <w:szCs w:val="20"/>
              </w:rPr>
            </w:pPr>
            <w:r>
              <w:t>Their family and friends</w:t>
            </w:r>
            <w:r w:rsidR="00623B89">
              <w:t>, ALS Patients</w:t>
            </w:r>
          </w:p>
        </w:tc>
      </w:tr>
    </w:tbl>
    <w:p w14:paraId="3AB93699" w14:textId="425EE6A5" w:rsidR="003758DD" w:rsidRDefault="00BA0B57" w:rsidP="00FC2DA6">
      <w:r>
        <w:t xml:space="preserve"> </w:t>
      </w:r>
    </w:p>
    <w:p w14:paraId="02957CA4" w14:textId="77777777" w:rsidR="00BA0B57" w:rsidRPr="00BA0B57" w:rsidRDefault="00BA0B57" w:rsidP="00BA0B57">
      <w:pPr>
        <w:rPr>
          <w:u w:val="single"/>
        </w:rPr>
      </w:pPr>
      <w:r w:rsidRPr="00BA0B57">
        <w:rPr>
          <w:u w:val="single"/>
        </w:rPr>
        <w:t>Current Assistive Communication Systems (Standard of Care):</w:t>
      </w:r>
    </w:p>
    <w:tbl>
      <w:tblPr>
        <w:tblStyle w:val="TableGrid"/>
        <w:tblW w:w="0" w:type="auto"/>
        <w:tblLook w:val="0480" w:firstRow="0" w:lastRow="0" w:firstColumn="1" w:lastColumn="0" w:noHBand="0" w:noVBand="1"/>
      </w:tblPr>
      <w:tblGrid>
        <w:gridCol w:w="1572"/>
        <w:gridCol w:w="3741"/>
        <w:gridCol w:w="4225"/>
      </w:tblGrid>
      <w:tr w:rsidR="00BA0B57" w:rsidRPr="00BA0B57" w14:paraId="4243EFB9" w14:textId="77777777" w:rsidTr="000008D3">
        <w:trPr>
          <w:cantSplit/>
          <w:tblHeader/>
        </w:trPr>
        <w:tc>
          <w:tcPr>
            <w:tcW w:w="1384" w:type="dxa"/>
            <w:shd w:val="clear" w:color="auto" w:fill="F2F2F2" w:themeFill="background1" w:themeFillShade="F2"/>
          </w:tcPr>
          <w:p w14:paraId="3BDB51C8" w14:textId="77777777" w:rsidR="00BA0B57" w:rsidRPr="00BA0B57" w:rsidRDefault="00BA0B57" w:rsidP="00BA0B57">
            <w:r w:rsidRPr="00BA0B57">
              <w:t>Existing Device(s)</w:t>
            </w:r>
          </w:p>
        </w:tc>
        <w:tc>
          <w:tcPr>
            <w:tcW w:w="3741" w:type="dxa"/>
            <w:shd w:val="clear" w:color="auto" w:fill="F2F2F2" w:themeFill="background1" w:themeFillShade="F2"/>
          </w:tcPr>
          <w:p w14:paraId="67DD33F5" w14:textId="77777777" w:rsidR="00BA0B57" w:rsidRPr="00BA0B57" w:rsidRDefault="00BA0B57" w:rsidP="00BA0B57">
            <w:r w:rsidRPr="00BA0B57">
              <w:t>Benefits – Stages 2-3</w:t>
            </w:r>
          </w:p>
        </w:tc>
        <w:tc>
          <w:tcPr>
            <w:tcW w:w="4225" w:type="dxa"/>
            <w:shd w:val="clear" w:color="auto" w:fill="F2F2F2" w:themeFill="background1" w:themeFillShade="F2"/>
          </w:tcPr>
          <w:p w14:paraId="2C1F27BB" w14:textId="77777777" w:rsidR="00BA0B57" w:rsidRPr="00BA0B57" w:rsidRDefault="00BA0B57" w:rsidP="00BA0B57">
            <w:r w:rsidRPr="00BA0B57">
              <w:t>Limitations – Stages 2-3</w:t>
            </w:r>
          </w:p>
        </w:tc>
      </w:tr>
      <w:tr w:rsidR="00BA0B57" w:rsidRPr="00BA0B57" w14:paraId="0D271038" w14:textId="77777777" w:rsidTr="000008D3">
        <w:trPr>
          <w:cantSplit/>
        </w:trPr>
        <w:tc>
          <w:tcPr>
            <w:tcW w:w="1384" w:type="dxa"/>
          </w:tcPr>
          <w:p w14:paraId="43506E4A" w14:textId="77777777" w:rsidR="00BA0B57" w:rsidRPr="00BA0B57" w:rsidRDefault="00BA0B57" w:rsidP="00BA0B57">
            <w:r w:rsidRPr="00BA0B57">
              <w:t>Commercial Touchscreens such as an iPad</w:t>
            </w:r>
          </w:p>
        </w:tc>
        <w:tc>
          <w:tcPr>
            <w:tcW w:w="3741" w:type="dxa"/>
          </w:tcPr>
          <w:p w14:paraId="7FA3DDCD" w14:textId="77777777" w:rsidR="00BA0B57" w:rsidRPr="00BA0B57" w:rsidRDefault="00BA0B57" w:rsidP="00BA0B57">
            <w:r w:rsidRPr="00BA0B57">
              <w:t>(</w:t>
            </w:r>
            <w:proofErr w:type="gramStart"/>
            <w:r w:rsidRPr="00BA0B57">
              <w:t>none</w:t>
            </w:r>
            <w:proofErr w:type="gramEnd"/>
            <w:r w:rsidRPr="00BA0B57">
              <w:t>, not usable)</w:t>
            </w:r>
          </w:p>
        </w:tc>
        <w:tc>
          <w:tcPr>
            <w:tcW w:w="4225" w:type="dxa"/>
          </w:tcPr>
          <w:p w14:paraId="4C810845" w14:textId="77777777" w:rsidR="00BA0B57" w:rsidRPr="00BA0B57" w:rsidRDefault="00BA0B57" w:rsidP="00BA0B57">
            <w:r w:rsidRPr="00BA0B57">
              <w:t>Not usable</w:t>
            </w:r>
          </w:p>
        </w:tc>
      </w:tr>
      <w:tr w:rsidR="00BA0B57" w:rsidRPr="00BA0B57" w14:paraId="2441E636" w14:textId="77777777" w:rsidTr="000008D3">
        <w:trPr>
          <w:cantSplit/>
        </w:trPr>
        <w:tc>
          <w:tcPr>
            <w:tcW w:w="1384" w:type="dxa"/>
          </w:tcPr>
          <w:p w14:paraId="2EA5DCF5" w14:textId="77777777" w:rsidR="00BA0B57" w:rsidRPr="00BA0B57" w:rsidRDefault="00BA0B57" w:rsidP="00BA0B57">
            <w:r w:rsidRPr="00BA0B57">
              <w:t>AAC Eye Tracking (standard of care)</w:t>
            </w:r>
          </w:p>
        </w:tc>
        <w:tc>
          <w:tcPr>
            <w:tcW w:w="3741" w:type="dxa"/>
          </w:tcPr>
          <w:p w14:paraId="2C1A67B7" w14:textId="77777777" w:rsidR="00BA0B57" w:rsidRPr="00BA0B57" w:rsidRDefault="00BA0B57" w:rsidP="00BA0B57">
            <w:pPr>
              <w:numPr>
                <w:ilvl w:val="0"/>
                <w:numId w:val="13"/>
              </w:numPr>
            </w:pPr>
            <w:r w:rsidRPr="00BA0B57">
              <w:t xml:space="preserve">Device </w:t>
            </w:r>
            <w:proofErr w:type="spellStart"/>
            <w:r w:rsidRPr="00BA0B57">
              <w:t>fine tuned</w:t>
            </w:r>
            <w:proofErr w:type="spellEnd"/>
            <w:r w:rsidRPr="00BA0B57">
              <w:t xml:space="preserve"> for AAC </w:t>
            </w:r>
            <w:proofErr w:type="gramStart"/>
            <w:r w:rsidRPr="00BA0B57">
              <w:t>use</w:t>
            </w:r>
            <w:proofErr w:type="gramEnd"/>
          </w:p>
          <w:p w14:paraId="0C09A09D" w14:textId="77777777" w:rsidR="00BA0B57" w:rsidRPr="00BA0B57" w:rsidRDefault="00BA0B57" w:rsidP="00BA0B57">
            <w:pPr>
              <w:numPr>
                <w:ilvl w:val="0"/>
                <w:numId w:val="13"/>
              </w:numPr>
            </w:pPr>
            <w:r w:rsidRPr="00BA0B57">
              <w:t xml:space="preserve">Creates audible </w:t>
            </w:r>
            <w:proofErr w:type="gramStart"/>
            <w:r w:rsidRPr="00BA0B57">
              <w:t>speech</w:t>
            </w:r>
            <w:proofErr w:type="gramEnd"/>
          </w:p>
          <w:p w14:paraId="6863654C" w14:textId="77777777" w:rsidR="00BA0B57" w:rsidRPr="00BA0B57" w:rsidRDefault="00BA0B57" w:rsidP="00BA0B57">
            <w:pPr>
              <w:numPr>
                <w:ilvl w:val="0"/>
                <w:numId w:val="13"/>
              </w:numPr>
            </w:pPr>
            <w:r w:rsidRPr="00BA0B57">
              <w:t xml:space="preserve">Presents created text in a forward-facing </w:t>
            </w:r>
            <w:proofErr w:type="gramStart"/>
            <w:r w:rsidRPr="00BA0B57">
              <w:t>display</w:t>
            </w:r>
            <w:proofErr w:type="gramEnd"/>
          </w:p>
          <w:p w14:paraId="483212A3" w14:textId="77777777" w:rsidR="00BA0B57" w:rsidRPr="00BA0B57" w:rsidRDefault="00BA0B57" w:rsidP="00BA0B57">
            <w:pPr>
              <w:numPr>
                <w:ilvl w:val="0"/>
                <w:numId w:val="13"/>
              </w:numPr>
            </w:pPr>
            <w:r w:rsidRPr="00BA0B57">
              <w:t xml:space="preserve">Efficient composition of spoken word, </w:t>
            </w:r>
            <w:proofErr w:type="spellStart"/>
            <w:proofErr w:type="gramStart"/>
            <w:r w:rsidRPr="00BA0B57">
              <w:t>esp</w:t>
            </w:r>
            <w:proofErr w:type="spellEnd"/>
            <w:r w:rsidRPr="00BA0B57">
              <w:t xml:space="preserve">  vs.</w:t>
            </w:r>
            <w:proofErr w:type="gramEnd"/>
            <w:r w:rsidRPr="00BA0B57">
              <w:t xml:space="preserve"> hand composition such as iPad</w:t>
            </w:r>
          </w:p>
          <w:p w14:paraId="4401E4FC" w14:textId="77777777" w:rsidR="00BA0B57" w:rsidRPr="00BA0B57" w:rsidRDefault="00BA0B57" w:rsidP="00BA0B57">
            <w:pPr>
              <w:numPr>
                <w:ilvl w:val="0"/>
                <w:numId w:val="13"/>
              </w:numPr>
            </w:pPr>
            <w:r w:rsidRPr="00BA0B57">
              <w:t>Insurance covers</w:t>
            </w:r>
          </w:p>
          <w:p w14:paraId="17BA755C" w14:textId="77777777" w:rsidR="00BA0B57" w:rsidRPr="00BA0B57" w:rsidRDefault="00BA0B57" w:rsidP="00BA0B57">
            <w:pPr>
              <w:numPr>
                <w:ilvl w:val="0"/>
                <w:numId w:val="13"/>
              </w:numPr>
            </w:pPr>
            <w:r w:rsidRPr="00BA0B57">
              <w:t xml:space="preserve">Can mount to wheelchairs and/or </w:t>
            </w:r>
            <w:proofErr w:type="gramStart"/>
            <w:r w:rsidRPr="00BA0B57">
              <w:t>beds</w:t>
            </w:r>
            <w:proofErr w:type="gramEnd"/>
          </w:p>
          <w:p w14:paraId="67350DC8" w14:textId="77777777" w:rsidR="00BA0B57" w:rsidRPr="00BA0B57" w:rsidRDefault="00BA0B57" w:rsidP="00BA0B57">
            <w:pPr>
              <w:numPr>
                <w:ilvl w:val="0"/>
                <w:numId w:val="13"/>
              </w:numPr>
            </w:pPr>
            <w:r w:rsidRPr="00BA0B57">
              <w:t>Once situated, does not depend on caregiver to activate</w:t>
            </w:r>
          </w:p>
        </w:tc>
        <w:tc>
          <w:tcPr>
            <w:tcW w:w="4225" w:type="dxa"/>
          </w:tcPr>
          <w:p w14:paraId="795E96CE" w14:textId="77777777" w:rsidR="00BA0B57" w:rsidRPr="00BA0B57" w:rsidRDefault="00BA0B57" w:rsidP="00BA0B57">
            <w:pPr>
              <w:numPr>
                <w:ilvl w:val="0"/>
                <w:numId w:val="12"/>
              </w:numPr>
            </w:pPr>
            <w:r w:rsidRPr="00BA0B57">
              <w:t xml:space="preserve">Dependent on stabile (and immobile) set up to patient eyes – often mounted to a wheelchair, if </w:t>
            </w:r>
            <w:proofErr w:type="gramStart"/>
            <w:r w:rsidRPr="00BA0B57">
              <w:t>one it</w:t>
            </w:r>
            <w:proofErr w:type="gramEnd"/>
            <w:r w:rsidRPr="00BA0B57">
              <w:t xml:space="preserve"> exists.</w:t>
            </w:r>
          </w:p>
          <w:p w14:paraId="3CCC6548" w14:textId="77777777" w:rsidR="00BA0B57" w:rsidRPr="00BA0B57" w:rsidRDefault="00BA0B57" w:rsidP="00BA0B57">
            <w:pPr>
              <w:numPr>
                <w:ilvl w:val="0"/>
                <w:numId w:val="12"/>
              </w:numPr>
            </w:pPr>
            <w:r w:rsidRPr="00BA0B57">
              <w:t xml:space="preserve">Eye tracking as only modality could be tiresome to </w:t>
            </w:r>
            <w:proofErr w:type="gramStart"/>
            <w:r w:rsidRPr="00BA0B57">
              <w:t>user</w:t>
            </w:r>
            <w:proofErr w:type="gramEnd"/>
          </w:p>
          <w:p w14:paraId="08564C28" w14:textId="77777777" w:rsidR="00BA0B57" w:rsidRPr="00BA0B57" w:rsidRDefault="00BA0B57" w:rsidP="00BA0B57">
            <w:pPr>
              <w:numPr>
                <w:ilvl w:val="0"/>
                <w:numId w:val="12"/>
              </w:numPr>
            </w:pPr>
            <w:r w:rsidRPr="00BA0B57">
              <w:t xml:space="preserve">Dependent on insurance to obtain and requires manufacturing company to set up – which can involve delay in obtaining and </w:t>
            </w:r>
            <w:proofErr w:type="gramStart"/>
            <w:r w:rsidRPr="00BA0B57">
              <w:t>using</w:t>
            </w:r>
            <w:proofErr w:type="gramEnd"/>
          </w:p>
          <w:p w14:paraId="71B45B91" w14:textId="77777777" w:rsidR="00BA0B57" w:rsidRPr="00BA0B57" w:rsidRDefault="00BA0B57" w:rsidP="00BA0B57">
            <w:pPr>
              <w:numPr>
                <w:ilvl w:val="0"/>
                <w:numId w:val="12"/>
              </w:numPr>
            </w:pPr>
            <w:r w:rsidRPr="00BA0B57">
              <w:t xml:space="preserve">Eye tracking is not effective in the </w:t>
            </w:r>
            <w:proofErr w:type="gramStart"/>
            <w:r w:rsidRPr="00BA0B57">
              <w:t>sun</w:t>
            </w:r>
            <w:proofErr w:type="gramEnd"/>
          </w:p>
          <w:p w14:paraId="2F29BCFE" w14:textId="77777777" w:rsidR="00BA0B57" w:rsidRPr="00BA0B57" w:rsidRDefault="00BA0B57" w:rsidP="00BA0B57">
            <w:pPr>
              <w:numPr>
                <w:ilvl w:val="0"/>
                <w:numId w:val="12"/>
              </w:numPr>
            </w:pPr>
            <w:r w:rsidRPr="00BA0B57">
              <w:t xml:space="preserve">Operation requires learning curve for use and may not readily connect to email, text and social </w:t>
            </w:r>
            <w:proofErr w:type="gramStart"/>
            <w:r w:rsidRPr="00BA0B57">
              <w:t>media</w:t>
            </w:r>
            <w:proofErr w:type="gramEnd"/>
            <w:r w:rsidRPr="00BA0B57">
              <w:t xml:space="preserve"> </w:t>
            </w:r>
          </w:p>
          <w:p w14:paraId="6F4424BA" w14:textId="77777777" w:rsidR="00BA0B57" w:rsidRPr="00BA0B57" w:rsidRDefault="00BA0B57" w:rsidP="00BA0B57">
            <w:pPr>
              <w:numPr>
                <w:ilvl w:val="0"/>
                <w:numId w:val="12"/>
              </w:numPr>
            </w:pPr>
            <w:r w:rsidRPr="00BA0B57">
              <w:t>Not supportive of deteriorating muscle control</w:t>
            </w:r>
          </w:p>
        </w:tc>
      </w:tr>
      <w:tr w:rsidR="00BA0B57" w:rsidRPr="00BA0B57" w14:paraId="2AA783E0" w14:textId="77777777" w:rsidTr="000008D3">
        <w:trPr>
          <w:cantSplit/>
        </w:trPr>
        <w:tc>
          <w:tcPr>
            <w:tcW w:w="1384" w:type="dxa"/>
          </w:tcPr>
          <w:p w14:paraId="0F297C2A" w14:textId="77777777" w:rsidR="00BA0B57" w:rsidRPr="00BA0B57" w:rsidRDefault="00BA0B57" w:rsidP="00BA0B57">
            <w:r w:rsidRPr="00BA0B57">
              <w:t>Poster Board or Grunts</w:t>
            </w:r>
          </w:p>
        </w:tc>
        <w:tc>
          <w:tcPr>
            <w:tcW w:w="3741" w:type="dxa"/>
          </w:tcPr>
          <w:p w14:paraId="458D02DE" w14:textId="77777777" w:rsidR="00BA0B57" w:rsidRPr="00BA0B57" w:rsidRDefault="00BA0B57" w:rsidP="00BA0B57">
            <w:pPr>
              <w:numPr>
                <w:ilvl w:val="0"/>
                <w:numId w:val="13"/>
              </w:numPr>
            </w:pPr>
            <w:r w:rsidRPr="00BA0B57">
              <w:t xml:space="preserve">Low tech means approach is always </w:t>
            </w:r>
            <w:proofErr w:type="gramStart"/>
            <w:r w:rsidRPr="00BA0B57">
              <w:t>available</w:t>
            </w:r>
            <w:proofErr w:type="gramEnd"/>
          </w:p>
          <w:p w14:paraId="4DB3CD8C" w14:textId="77777777" w:rsidR="00BA0B57" w:rsidRPr="00BA0B57" w:rsidRDefault="00BA0B57" w:rsidP="00BA0B57">
            <w:pPr>
              <w:numPr>
                <w:ilvl w:val="0"/>
                <w:numId w:val="13"/>
              </w:numPr>
            </w:pPr>
            <w:r w:rsidRPr="00BA0B57">
              <w:t>Intention is understood by the caregiver</w:t>
            </w:r>
          </w:p>
        </w:tc>
        <w:tc>
          <w:tcPr>
            <w:tcW w:w="4225" w:type="dxa"/>
          </w:tcPr>
          <w:p w14:paraId="05E157F8" w14:textId="77777777" w:rsidR="00BA0B57" w:rsidRPr="00BA0B57" w:rsidRDefault="00BA0B57" w:rsidP="00BA0B57">
            <w:pPr>
              <w:numPr>
                <w:ilvl w:val="0"/>
                <w:numId w:val="12"/>
              </w:numPr>
            </w:pPr>
            <w:r w:rsidRPr="00BA0B57">
              <w:t>Slow and limited functionality</w:t>
            </w:r>
          </w:p>
          <w:p w14:paraId="30F86BFC" w14:textId="77777777" w:rsidR="00BA0B57" w:rsidRPr="00BA0B57" w:rsidRDefault="00BA0B57" w:rsidP="00BA0B57">
            <w:pPr>
              <w:numPr>
                <w:ilvl w:val="0"/>
                <w:numId w:val="12"/>
              </w:numPr>
            </w:pPr>
            <w:r w:rsidRPr="00BA0B57">
              <w:t>Steep learning curve for new caregivers</w:t>
            </w:r>
          </w:p>
          <w:p w14:paraId="45536070" w14:textId="77777777" w:rsidR="00BA0B57" w:rsidRPr="00BA0B57" w:rsidRDefault="00BA0B57" w:rsidP="00BA0B57">
            <w:pPr>
              <w:numPr>
                <w:ilvl w:val="0"/>
                <w:numId w:val="12"/>
              </w:numPr>
            </w:pPr>
            <w:r w:rsidRPr="00BA0B57">
              <w:t xml:space="preserve">Initiation of conversation depends on caregiver </w:t>
            </w:r>
          </w:p>
        </w:tc>
      </w:tr>
    </w:tbl>
    <w:p w14:paraId="4DC33290" w14:textId="31915399" w:rsidR="00BA0B57" w:rsidRDefault="00BA0B57" w:rsidP="00FC2DA6"/>
    <w:p w14:paraId="72DF5E1C" w14:textId="132F2974" w:rsidR="001A3A12" w:rsidRPr="00423279" w:rsidRDefault="00B107EE" w:rsidP="00942D54">
      <w:pPr>
        <w:pStyle w:val="Heading3"/>
      </w:pPr>
      <w:bookmarkStart w:id="23" w:name="_Toc128220946"/>
      <w:r w:rsidRPr="00B107EE">
        <w:t xml:space="preserve">STAGE 4 – Loss </w:t>
      </w:r>
      <w:proofErr w:type="gramStart"/>
      <w:r w:rsidRPr="00B107EE">
        <w:t>Of</w:t>
      </w:r>
      <w:proofErr w:type="gramEnd"/>
      <w:r w:rsidRPr="00B107EE">
        <w:t xml:space="preserve"> Most If Not All Types Of Function</w:t>
      </w:r>
      <w:bookmarkEnd w:id="23"/>
    </w:p>
    <w:tbl>
      <w:tblPr>
        <w:tblW w:w="9360" w:type="dxa"/>
        <w:tblCellMar>
          <w:top w:w="15" w:type="dxa"/>
          <w:left w:w="15" w:type="dxa"/>
          <w:bottom w:w="15" w:type="dxa"/>
          <w:right w:w="15" w:type="dxa"/>
        </w:tblCellMar>
        <w:tblLook w:val="04A0" w:firstRow="1" w:lastRow="0" w:firstColumn="1" w:lastColumn="0" w:noHBand="0" w:noVBand="1"/>
      </w:tblPr>
      <w:tblGrid>
        <w:gridCol w:w="1960"/>
        <w:gridCol w:w="7400"/>
      </w:tblGrid>
      <w:tr w:rsidR="001A3A12" w:rsidRPr="00A50BB4" w14:paraId="26481E79" w14:textId="77777777" w:rsidTr="000008D3">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A4FAE" w14:textId="77777777" w:rsidR="001A3A12" w:rsidRPr="00A50BB4" w:rsidRDefault="001A3A12" w:rsidP="000008D3">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C3811" w14:textId="77777777" w:rsidR="00460E6C" w:rsidRPr="008A4C4D" w:rsidRDefault="00460E6C" w:rsidP="00460E6C">
            <w:r>
              <w:t>Patient Experience:</w:t>
            </w:r>
          </w:p>
          <w:p w14:paraId="6CCC7B76" w14:textId="219CF31D" w:rsidR="002466D3" w:rsidRDefault="00460E6C" w:rsidP="00460E6C">
            <w:r w:rsidRPr="008A4C4D">
              <w:t xml:space="preserve">In this final stage, patients lose most if not </w:t>
            </w:r>
            <w:proofErr w:type="gramStart"/>
            <w:r w:rsidRPr="008A4C4D">
              <w:t>all of</w:t>
            </w:r>
            <w:proofErr w:type="gramEnd"/>
            <w:r w:rsidRPr="008A4C4D">
              <w:t xml:space="preserve"> their voluntary muscles.  While studies continue to gather an understanding of the patient's experience at this point, it is believed that cognitive function remains intact, as do the rest of their senses.  This stage, illustrated by this patient, is considered clinically locked-in and the patient experiences </w:t>
            </w:r>
            <w:r w:rsidR="002466D3" w:rsidRPr="00A02EA6">
              <w:rPr>
                <w:rFonts w:cstheme="minorHAnsi"/>
                <w:b/>
                <w:bCs/>
                <w:noProof/>
                <w:sz w:val="24"/>
                <w:szCs w:val="24"/>
              </w:rPr>
              <w:drawing>
                <wp:anchor distT="0" distB="0" distL="114300" distR="114300" simplePos="0" relativeHeight="251675648" behindDoc="0" locked="0" layoutInCell="1" allowOverlap="1" wp14:anchorId="6308A3D5" wp14:editId="0B00ADA0">
                  <wp:simplePos x="0" y="0"/>
                  <wp:positionH relativeFrom="column">
                    <wp:posOffset>350520</wp:posOffset>
                  </wp:positionH>
                  <wp:positionV relativeFrom="paragraph">
                    <wp:posOffset>427990</wp:posOffset>
                  </wp:positionV>
                  <wp:extent cx="3336925" cy="1981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36925" cy="1981200"/>
                          </a:xfrm>
                          <a:prstGeom prst="rect">
                            <a:avLst/>
                          </a:prstGeom>
                          <a:noFill/>
                        </pic:spPr>
                      </pic:pic>
                    </a:graphicData>
                  </a:graphic>
                </wp:anchor>
              </w:drawing>
            </w:r>
            <w:r w:rsidR="002466D3">
              <w:rPr>
                <w:noProof/>
              </w:rPr>
              <mc:AlternateContent>
                <mc:Choice Requires="wps">
                  <w:drawing>
                    <wp:anchor distT="0" distB="0" distL="114300" distR="114300" simplePos="0" relativeHeight="251677696" behindDoc="0" locked="0" layoutInCell="1" allowOverlap="1" wp14:anchorId="6E06596D" wp14:editId="34D28337">
                      <wp:simplePos x="0" y="0"/>
                      <wp:positionH relativeFrom="column">
                        <wp:posOffset>45343</wp:posOffset>
                      </wp:positionH>
                      <wp:positionV relativeFrom="paragraph">
                        <wp:posOffset>2463543</wp:posOffset>
                      </wp:positionV>
                      <wp:extent cx="4110355" cy="635"/>
                      <wp:effectExtent l="0" t="0" r="4445" b="0"/>
                      <wp:wrapTopAndBottom/>
                      <wp:docPr id="15" name="Text Box 15"/>
                      <wp:cNvGraphicFramePr/>
                      <a:graphic xmlns:a="http://schemas.openxmlformats.org/drawingml/2006/main">
                        <a:graphicData uri="http://schemas.microsoft.com/office/word/2010/wordprocessingShape">
                          <wps:wsp>
                            <wps:cNvSpPr txBox="1"/>
                            <wps:spPr>
                              <a:xfrm>
                                <a:off x="0" y="0"/>
                                <a:ext cx="4110355" cy="635"/>
                              </a:xfrm>
                              <a:prstGeom prst="rect">
                                <a:avLst/>
                              </a:prstGeom>
                              <a:solidFill>
                                <a:prstClr val="white"/>
                              </a:solidFill>
                              <a:ln>
                                <a:noFill/>
                              </a:ln>
                            </wps:spPr>
                            <wps:txbx>
                              <w:txbxContent>
                                <w:p w14:paraId="17177EE4" w14:textId="11682541" w:rsidR="00AF3B9C" w:rsidRPr="00280B97" w:rsidRDefault="00AF3B9C" w:rsidP="00AF3B9C">
                                  <w:pPr>
                                    <w:pStyle w:val="Caption"/>
                                  </w:pPr>
                                  <w:r>
                                    <w:t xml:space="preserve">Figure </w:t>
                                  </w:r>
                                  <w:r>
                                    <w:fldChar w:fldCharType="begin"/>
                                  </w:r>
                                  <w:r>
                                    <w:instrText xml:space="preserve"> SEQ Figure \* ARABIC </w:instrText>
                                  </w:r>
                                  <w:r>
                                    <w:fldChar w:fldCharType="separate"/>
                                  </w:r>
                                  <w:r w:rsidR="00136060">
                                    <w:rPr>
                                      <w:noProof/>
                                    </w:rPr>
                                    <w:t>6</w:t>
                                  </w:r>
                                  <w:r>
                                    <w:fldChar w:fldCharType="end"/>
                                  </w:r>
                                  <w:r>
                                    <w:t xml:space="preserve"> </w:t>
                                  </w:r>
                                  <w:r w:rsidRPr="003A2177">
                                    <w:t xml:space="preserve">Patient </w:t>
                                  </w:r>
                                  <w:proofErr w:type="gramStart"/>
                                  <w:r w:rsidRPr="003A2177">
                                    <w:t>With</w:t>
                                  </w:r>
                                  <w:proofErr w:type="gramEnd"/>
                                  <w:r w:rsidRPr="003A2177">
                                    <w:t xml:space="preserve"> Locked-In Syndrome Communicating On Cognixion One Axon Headset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06596D" id="Text Box 15" o:spid="_x0000_s1029" type="#_x0000_t202" style="position:absolute;margin-left:3.55pt;margin-top:194pt;width:323.6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F3SGgIAAD8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T8OJtN54sFZ5Jit/N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" stroked="f">
                      <v:textbox style="mso-fit-shape-to-text:t" inset="0,0,0,0">
                        <w:txbxContent>
                          <w:p w14:paraId="17177EE4" w14:textId="11682541" w:rsidR="00AF3B9C" w:rsidRPr="00280B97" w:rsidRDefault="00AF3B9C" w:rsidP="00AF3B9C">
                            <w:pPr>
                              <w:pStyle w:val="Caption"/>
                            </w:pPr>
                            <w:r>
                              <w:t xml:space="preserve">Figure </w:t>
                            </w:r>
                            <w:r>
                              <w:fldChar w:fldCharType="begin"/>
                            </w:r>
                            <w:r>
                              <w:instrText xml:space="preserve"> SEQ Figure \* ARABIC </w:instrText>
                            </w:r>
                            <w:r>
                              <w:fldChar w:fldCharType="separate"/>
                            </w:r>
                            <w:r w:rsidR="00136060">
                              <w:rPr>
                                <w:noProof/>
                              </w:rPr>
                              <w:t>6</w:t>
                            </w:r>
                            <w:r>
                              <w:fldChar w:fldCharType="end"/>
                            </w:r>
                            <w:r>
                              <w:t xml:space="preserve"> </w:t>
                            </w:r>
                            <w:r w:rsidRPr="003A2177">
                              <w:t xml:space="preserve">Patient </w:t>
                            </w:r>
                            <w:proofErr w:type="gramStart"/>
                            <w:r w:rsidRPr="003A2177">
                              <w:t>With</w:t>
                            </w:r>
                            <w:proofErr w:type="gramEnd"/>
                            <w:r w:rsidRPr="003A2177">
                              <w:t xml:space="preserve"> Locked-In Syndrome Communicating On Cognixion One Axon Headset Prototype</w:t>
                            </w:r>
                          </w:p>
                        </w:txbxContent>
                      </v:textbox>
                      <w10:wrap type="topAndBottom"/>
                    </v:shape>
                  </w:pict>
                </mc:Fallback>
              </mc:AlternateContent>
            </w:r>
            <w:r w:rsidRPr="008A4C4D">
              <w:t xml:space="preserve">complete paralysis.  </w:t>
            </w:r>
          </w:p>
          <w:p w14:paraId="37DFAC7B" w14:textId="7E0F5C04" w:rsidR="00460E6C" w:rsidRPr="008A4C4D" w:rsidRDefault="00460E6C" w:rsidP="00460E6C">
            <w:r w:rsidRPr="008A4C4D">
              <w:t xml:space="preserve">While eye movement tends to cease last (because the eyes are bilaterally innervated by the brain), movement becomes </w:t>
            </w:r>
            <w:proofErr w:type="gramStart"/>
            <w:r w:rsidRPr="008A4C4D">
              <w:t>erratic</w:t>
            </w:r>
            <w:proofErr w:type="gramEnd"/>
            <w:r w:rsidRPr="008A4C4D">
              <w:t xml:space="preserve"> and control becomes ever more difficult.  As in the other stages, progression is not </w:t>
            </w:r>
            <w:proofErr w:type="gramStart"/>
            <w:r w:rsidRPr="008A4C4D">
              <w:t>linear</w:t>
            </w:r>
            <w:proofErr w:type="gramEnd"/>
            <w:r w:rsidRPr="008A4C4D">
              <w:t xml:space="preserve"> and abilities may be improved or degraded throughout the day</w:t>
            </w:r>
            <w:proofErr w:type="gramStart"/>
            <w:r w:rsidRPr="008A4C4D">
              <w:t xml:space="preserve"> In</w:t>
            </w:r>
            <w:proofErr w:type="gramEnd"/>
            <w:r w:rsidRPr="008A4C4D">
              <w:t xml:space="preserve"> short they may start the day with better muscular control but as the day progresses this control fades.</w:t>
            </w:r>
          </w:p>
          <w:p w14:paraId="1AE8CF64" w14:textId="77777777" w:rsidR="00460E6C" w:rsidRPr="008A4C4D" w:rsidRDefault="00460E6C" w:rsidP="00460E6C">
            <w:r w:rsidRPr="008A4C4D">
              <w:t>Current Solution:</w:t>
            </w:r>
          </w:p>
          <w:p w14:paraId="7068E799" w14:textId="77777777" w:rsidR="00460E6C" w:rsidRPr="008A4C4D" w:rsidRDefault="00460E6C" w:rsidP="00460E6C">
            <w:r w:rsidRPr="008A4C4D">
              <w:t xml:space="preserve"> Beyond current eye tracking systems, there is no solution for locked-in patients today.  There are </w:t>
            </w:r>
            <w:proofErr w:type="gramStart"/>
            <w:r w:rsidRPr="008A4C4D">
              <w:t>a number of</w:t>
            </w:r>
            <w:proofErr w:type="gramEnd"/>
            <w:r w:rsidRPr="008A4C4D">
              <w:t xml:space="preserve"> invasive implantable solutions under development, but they would require surgical implants of probes in a patient’s brain and are many years from completing technical development.  Most ALS patients are also not candidates for this implantable device as they would not tolerate the anesthesia and surgery required to place it.</w:t>
            </w:r>
          </w:p>
          <w:p w14:paraId="0389C23C" w14:textId="77777777" w:rsidR="00460E6C" w:rsidRPr="008A4C4D" w:rsidRDefault="00460E6C" w:rsidP="00460E6C">
            <w:r w:rsidRPr="008A4C4D">
              <w:t xml:space="preserve">As patients’ muscle control continues to deteriorate, eye </w:t>
            </w:r>
            <w:proofErr w:type="gramStart"/>
            <w:r w:rsidRPr="008A4C4D">
              <w:t>tracking,  which</w:t>
            </w:r>
            <w:proofErr w:type="gramEnd"/>
            <w:r w:rsidRPr="008A4C4D">
              <w:t xml:space="preserve"> was already problematic in Stage 2 becomes very unreliable.  Their eyes tends to drift at times even though their gaze at the occipital level remains intact</w:t>
            </w:r>
            <w:proofErr w:type="gramStart"/>
            <w:r w:rsidRPr="008A4C4D">
              <w:t>. .</w:t>
            </w:r>
            <w:proofErr w:type="gramEnd"/>
            <w:r w:rsidRPr="008A4C4D">
              <w:t xml:space="preserve">  Caregivers resort to tracking vital signs such as heart rate, skin temperature and blood pressure to give them hints on whether their patient is awake or in pain.  </w:t>
            </w:r>
          </w:p>
          <w:p w14:paraId="56ED2FC4" w14:textId="77777777" w:rsidR="00460E6C" w:rsidRPr="008A4C4D" w:rsidRDefault="00460E6C" w:rsidP="00460E6C">
            <w:r w:rsidRPr="008A4C4D">
              <w:t xml:space="preserve">We can’t imagine what the patient must endure, being unable to communicate at all, perhaps being in pain and unable to communicate this to their caregivers. </w:t>
            </w:r>
          </w:p>
          <w:p w14:paraId="2EB90647" w14:textId="77777777" w:rsidR="00460E6C" w:rsidRPr="008A4C4D" w:rsidRDefault="00460E6C" w:rsidP="00460E6C">
            <w:r w:rsidRPr="008A4C4D">
              <w:t>Cognixion Vision:</w:t>
            </w:r>
          </w:p>
          <w:p w14:paraId="0B329023" w14:textId="35D18D6D" w:rsidR="00460E6C" w:rsidRDefault="00460E6C" w:rsidP="00460E6C">
            <w:r w:rsidRPr="008A4C4D">
              <w:t xml:space="preserve">Using the same Cognixion headset that the user and caregiver have been using since Stage </w:t>
            </w:r>
            <w:proofErr w:type="gramStart"/>
            <w:r w:rsidRPr="008A4C4D">
              <w:t>1 ,</w:t>
            </w:r>
            <w:proofErr w:type="gramEnd"/>
            <w:r w:rsidRPr="008A4C4D">
              <w:t xml:space="preserve"> the patient would communicate using a combination of “visually evoked potentials” and non-invasive EEG electrodes.  Using the same eye tracking technology they had in previous </w:t>
            </w:r>
            <w:proofErr w:type="gramStart"/>
            <w:r w:rsidRPr="008A4C4D">
              <w:t>stages,</w:t>
            </w:r>
            <w:proofErr w:type="gramEnd"/>
            <w:r w:rsidRPr="008A4C4D">
              <w:t xml:space="preserve"> t</w:t>
            </w:r>
            <w:r w:rsidRPr="004406E9">
              <w:t>h</w:t>
            </w:r>
            <w:r w:rsidRPr="008A4C4D">
              <w:t>e system would be able to identify and adjust to the user’s ability to control eye movement.  Ultimately the system would be able to move between receiving eye-tracking input and BCI, adjusting the interface and interaction to the user’s physical abilities.  At a bare minimum, the user would be able to respond to Yes/No questions to communicate with their loved ones and caregivers without having to move at all.</w:t>
            </w:r>
          </w:p>
          <w:p w14:paraId="0D849205" w14:textId="77777777" w:rsidR="00136060" w:rsidRDefault="00BF4198" w:rsidP="00136060">
            <w:pPr>
              <w:keepNext/>
            </w:pPr>
            <w:r>
              <w:rPr>
                <w:noProof/>
              </w:rPr>
              <w:drawing>
                <wp:inline distT="0" distB="0" distL="0" distR="0" wp14:anchorId="08A22FBB" wp14:editId="510DD0C1">
                  <wp:extent cx="4572000" cy="2571750"/>
                  <wp:effectExtent l="0" t="0" r="0" b="0"/>
                  <wp:docPr id="865344970" name="Picture 86534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3449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37B5D9" w14:textId="007ED763" w:rsidR="001A3A12" w:rsidRPr="00A50BB4" w:rsidRDefault="00136060" w:rsidP="00136060">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w:t>
            </w:r>
            <w:r w:rsidRPr="008A42BC">
              <w:t>Cognixion One Axon User View (</w:t>
            </w:r>
            <w:proofErr w:type="spellStart"/>
            <w:r w:rsidRPr="008A42BC">
              <w:t>Bci</w:t>
            </w:r>
            <w:proofErr w:type="spellEnd"/>
            <w:r w:rsidRPr="008A42BC">
              <w:t xml:space="preserve"> Targets &amp; Environment) Via Semi-Reflective Lens (</w:t>
            </w:r>
            <w:proofErr w:type="spellStart"/>
            <w:r w:rsidRPr="008A42BC">
              <w:t>Ar</w:t>
            </w:r>
            <w:proofErr w:type="spellEnd"/>
            <w:r w:rsidRPr="008A42BC">
              <w:t>-Ost)</w:t>
            </w:r>
          </w:p>
        </w:tc>
      </w:tr>
    </w:tbl>
    <w:p w14:paraId="2F40E894" w14:textId="77777777" w:rsidR="00BA0B57" w:rsidRPr="00A50BB4" w:rsidRDefault="00BA0B57" w:rsidP="00FC2DA6"/>
    <w:p w14:paraId="22C48038" w14:textId="77777777" w:rsidR="00EE6DD1" w:rsidRPr="00A50BB4" w:rsidRDefault="00EE6DD1" w:rsidP="00FC2DA6">
      <w:pPr>
        <w:pStyle w:val="Heading2"/>
      </w:pPr>
      <w:bookmarkStart w:id="24" w:name="_Toc124352234"/>
      <w:r w:rsidRPr="00A50BB4">
        <w:t>Caregivers</w:t>
      </w:r>
      <w:bookmarkEnd w:id="24"/>
    </w:p>
    <w:p w14:paraId="6BB14BF4" w14:textId="6B3B23D6" w:rsidR="00942D54" w:rsidRPr="00942D54" w:rsidRDefault="00942D54" w:rsidP="00942D54">
      <w:pPr>
        <w:pStyle w:val="Heading3"/>
      </w:pPr>
      <w:r>
        <w:t>Family Member</w:t>
      </w: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A50BB4" w14:paraId="7A4396F9"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4F01" w14:textId="77777777" w:rsidR="00EE6DD1" w:rsidRPr="00A50BB4" w:rsidRDefault="00EE6DD1" w:rsidP="00FC2DA6">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98247" w14:textId="77777777" w:rsidR="00B2421C" w:rsidRDefault="00226DB9" w:rsidP="00FC2DA6">
            <w:r>
              <w:t xml:space="preserve">Life has changed as dramatically for the patient’s family </w:t>
            </w:r>
            <w:r w:rsidR="00F761A8">
              <w:t xml:space="preserve">as they grapple with the heartbreaking diagnosis and resulting effects.  Their </w:t>
            </w:r>
            <w:proofErr w:type="gramStart"/>
            <w:r w:rsidR="00437932">
              <w:t>day to day</w:t>
            </w:r>
            <w:proofErr w:type="gramEnd"/>
            <w:r w:rsidR="00437932">
              <w:t xml:space="preserve"> physical support of their loved one comes with the burden of emotional </w:t>
            </w:r>
            <w:r w:rsidR="00F761A8">
              <w:t xml:space="preserve">effort of </w:t>
            </w:r>
            <w:r w:rsidR="003D7C16">
              <w:t xml:space="preserve">keeping their own mental anguish at bay while juggling the </w:t>
            </w:r>
            <w:r w:rsidR="004B41E4">
              <w:t>requirements of their own school or job.</w:t>
            </w:r>
            <w:r w:rsidR="00535D27">
              <w:t xml:space="preserve">  </w:t>
            </w:r>
          </w:p>
          <w:p w14:paraId="68ED82C3" w14:textId="5F672F2C" w:rsidR="00EE6DD1" w:rsidRDefault="00535D27" w:rsidP="00FC2DA6">
            <w:r>
              <w:t>Additionally, they are the first line of fire when it comes to understanding the diagnosis, treatments</w:t>
            </w:r>
            <w:r w:rsidR="00822FD0">
              <w:t>, equipment, house preparations (</w:t>
            </w:r>
            <w:proofErr w:type="gramStart"/>
            <w:r w:rsidR="00822FD0">
              <w:t>e.g.</w:t>
            </w:r>
            <w:proofErr w:type="gramEnd"/>
            <w:r w:rsidR="00822FD0">
              <w:t xml:space="preserve"> changing doorways to accommodate wheelchairs) and insurance claims.  Their burden is almost heavier than the patient’s.  </w:t>
            </w:r>
          </w:p>
          <w:p w14:paraId="4C6282E0" w14:textId="7CFBF320" w:rsidR="00822FD0" w:rsidRPr="00A50BB4" w:rsidRDefault="00822FD0" w:rsidP="00FC2DA6">
            <w:r>
              <w:t xml:space="preserve">At the same time, they are working ever harder to understand and anticipate the needs of their loved one, devising </w:t>
            </w:r>
            <w:r w:rsidR="004F1BF3">
              <w:t>a myriad of communication methods and directing an army of additional clinicians and specialized caregivers.</w:t>
            </w:r>
          </w:p>
        </w:tc>
      </w:tr>
      <w:tr w:rsidR="00EE6DD1" w:rsidRPr="00A50BB4" w14:paraId="6043E726"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3D93A" w14:textId="77777777" w:rsidR="00EE6DD1" w:rsidRPr="00A50BB4" w:rsidRDefault="00EE6DD1" w:rsidP="00FC2DA6">
            <w:r w:rsidRPr="00A50BB4">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5CF9" w14:textId="77777777" w:rsidR="009100BE" w:rsidRDefault="009100BE" w:rsidP="00FC2DA6">
            <w:r>
              <w:t xml:space="preserve">Keep my loved one as comfortable and self-empowered as I </w:t>
            </w:r>
            <w:proofErr w:type="gramStart"/>
            <w:r>
              <w:t>can</w:t>
            </w:r>
            <w:proofErr w:type="gramEnd"/>
          </w:p>
          <w:p w14:paraId="525AEF5B" w14:textId="77777777" w:rsidR="00EE6DD1" w:rsidRDefault="00DF5E6B" w:rsidP="00FC2DA6">
            <w:r>
              <w:t xml:space="preserve">Understand what my loved one is </w:t>
            </w:r>
            <w:r w:rsidR="00DA2EBB">
              <w:t xml:space="preserve">wishing to accomplish and help them </w:t>
            </w:r>
            <w:r w:rsidR="00F77D07">
              <w:t>accomplish it</w:t>
            </w:r>
            <w:r w:rsidR="00DA2EBB">
              <w:t>.</w:t>
            </w:r>
          </w:p>
          <w:p w14:paraId="5217C4A7" w14:textId="77777777" w:rsidR="00F77D07" w:rsidRDefault="00F77D07" w:rsidP="00FC2DA6">
            <w:pPr>
              <w:rPr>
                <w:rFonts w:eastAsia="Times New Roman"/>
              </w:rPr>
            </w:pPr>
            <w:r>
              <w:rPr>
                <w:rFonts w:eastAsia="Times New Roman"/>
              </w:rPr>
              <w:t xml:space="preserve">Minimize the overhead needed to </w:t>
            </w:r>
            <w:r w:rsidR="000053C1">
              <w:rPr>
                <w:rFonts w:eastAsia="Times New Roman"/>
              </w:rPr>
              <w:t>treat and pay for all activities associated with this illness.</w:t>
            </w:r>
          </w:p>
          <w:p w14:paraId="44B148D5" w14:textId="5066FE51" w:rsidR="000053C1" w:rsidRPr="00A50BB4" w:rsidRDefault="00F41FCD" w:rsidP="00FC2DA6">
            <w:pPr>
              <w:rPr>
                <w:rFonts w:eastAsia="Times New Roman"/>
                <w:sz w:val="20"/>
                <w:szCs w:val="20"/>
              </w:rPr>
            </w:pPr>
            <w:r>
              <w:rPr>
                <w:rFonts w:eastAsia="Times New Roman"/>
              </w:rPr>
              <w:t>Get as much quality time with my loved one as possible.</w:t>
            </w:r>
          </w:p>
        </w:tc>
      </w:tr>
      <w:tr w:rsidR="00EE6DD1" w:rsidRPr="00A50BB4" w14:paraId="62D73D45" w14:textId="77777777" w:rsidTr="009B6216">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797E" w14:textId="77777777" w:rsidR="00EE6DD1" w:rsidRPr="00A50BB4" w:rsidRDefault="00EE6DD1" w:rsidP="00FC2DA6">
            <w:r w:rsidRPr="00A50BB4">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0D0B0" w14:textId="3444059A" w:rsidR="00EE6DD1" w:rsidRDefault="00F41FCD" w:rsidP="00FC2DA6">
            <w:r>
              <w:t xml:space="preserve">I can’t hear what my loved one is </w:t>
            </w:r>
            <w:proofErr w:type="gramStart"/>
            <w:r>
              <w:t>communicating</w:t>
            </w:r>
            <w:proofErr w:type="gramEnd"/>
            <w:r>
              <w:t xml:space="preserve"> </w:t>
            </w:r>
          </w:p>
          <w:p w14:paraId="29D61A87" w14:textId="77777777" w:rsidR="00F67CBA" w:rsidRDefault="00F67CBA" w:rsidP="00FC2DA6">
            <w:r>
              <w:t>I can</w:t>
            </w:r>
            <w:r w:rsidR="00FF2E06">
              <w:t xml:space="preserve">’ t </w:t>
            </w:r>
            <w:proofErr w:type="gramStart"/>
            <w:r w:rsidR="00FF2E06">
              <w:t>connect</w:t>
            </w:r>
            <w:proofErr w:type="gramEnd"/>
            <w:r w:rsidR="00FF2E06">
              <w:t xml:space="preserve"> with my loved one </w:t>
            </w:r>
            <w:r w:rsidR="0094351D">
              <w:t>because there is a large device between us</w:t>
            </w:r>
          </w:p>
          <w:p w14:paraId="41CCA4B3" w14:textId="6EB8F051" w:rsidR="0055201D" w:rsidRPr="00A50BB4" w:rsidRDefault="0055201D" w:rsidP="00FC2DA6">
            <w:pPr>
              <w:rPr>
                <w:rFonts w:eastAsia="Times New Roman"/>
                <w:sz w:val="20"/>
                <w:szCs w:val="20"/>
              </w:rPr>
            </w:pPr>
            <w:r>
              <w:rPr>
                <w:rFonts w:eastAsia="Times New Roman"/>
              </w:rPr>
              <w:t xml:space="preserve">I am expected to be the device </w:t>
            </w:r>
            <w:proofErr w:type="gramStart"/>
            <w:r>
              <w:rPr>
                <w:rFonts w:eastAsia="Times New Roman"/>
              </w:rPr>
              <w:t>expert</w:t>
            </w:r>
            <w:proofErr w:type="gramEnd"/>
            <w:r>
              <w:rPr>
                <w:rFonts w:eastAsia="Times New Roman"/>
              </w:rPr>
              <w:t xml:space="preserve"> but I don’t know how to do this and don’t have time to add this to my existing load.</w:t>
            </w:r>
          </w:p>
        </w:tc>
      </w:tr>
      <w:tr w:rsidR="00EE6DD1" w:rsidRPr="00A50BB4" w14:paraId="2FB9E648"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65C86" w14:textId="77777777" w:rsidR="00EE6DD1" w:rsidRPr="00A50BB4" w:rsidRDefault="00EE6DD1" w:rsidP="00FC2DA6">
            <w:r w:rsidRPr="00A50BB4">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AB44" w14:textId="1B244B89" w:rsidR="00331CAB" w:rsidRDefault="00331CAB" w:rsidP="00FC2DA6">
            <w:r>
              <w:t>Support and training from the device manufacturer</w:t>
            </w:r>
          </w:p>
          <w:p w14:paraId="11EF0847" w14:textId="77777777" w:rsidR="00EE6DD1" w:rsidRDefault="0055201D" w:rsidP="00FC2DA6">
            <w:r>
              <w:t xml:space="preserve">Ability to </w:t>
            </w:r>
            <w:r w:rsidR="00DD7985">
              <w:t xml:space="preserve">see and hear the user’s </w:t>
            </w:r>
            <w:proofErr w:type="gramStart"/>
            <w:r w:rsidR="001E0EEC">
              <w:t>communication</w:t>
            </w:r>
            <w:proofErr w:type="gramEnd"/>
          </w:p>
          <w:p w14:paraId="6A28866D" w14:textId="2A94A318" w:rsidR="001E0EEC" w:rsidRPr="00A50BB4" w:rsidRDefault="00EA2BB1" w:rsidP="00FC2DA6">
            <w:pPr>
              <w:rPr>
                <w:rFonts w:eastAsia="Times New Roman"/>
                <w:sz w:val="20"/>
                <w:szCs w:val="20"/>
              </w:rPr>
            </w:pPr>
            <w:r>
              <w:rPr>
                <w:rFonts w:eastAsia="Times New Roman"/>
              </w:rPr>
              <w:t>Ability for the user to be as autonomous as possible</w:t>
            </w:r>
            <w:r w:rsidR="0063479A">
              <w:rPr>
                <w:rFonts w:eastAsia="Times New Roman"/>
              </w:rPr>
              <w:t>.</w:t>
            </w:r>
          </w:p>
        </w:tc>
      </w:tr>
      <w:tr w:rsidR="00EE6DD1" w:rsidRPr="00A50BB4" w14:paraId="424B06B7"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141A" w14:textId="77777777" w:rsidR="00EE6DD1" w:rsidRPr="00A50BB4" w:rsidRDefault="00EE6DD1" w:rsidP="00FC2DA6">
            <w:r w:rsidRPr="00A50BB4">
              <w:lastRenderedPageBreak/>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23FA" w14:textId="77777777" w:rsidR="00EE6DD1" w:rsidRDefault="00331CAB" w:rsidP="00FC2DA6">
            <w:r>
              <w:t>Once the device is set up,</w:t>
            </w:r>
            <w:r w:rsidR="00612205">
              <w:t xml:space="preserve"> the device manufacturer disappears on me.</w:t>
            </w:r>
          </w:p>
          <w:p w14:paraId="4243E8E9" w14:textId="3D34FD4C" w:rsidR="00A1604D" w:rsidRPr="00A50BB4" w:rsidRDefault="00A1604D" w:rsidP="00FC2DA6">
            <w:pPr>
              <w:rPr>
                <w:rFonts w:eastAsia="Times New Roman"/>
                <w:sz w:val="20"/>
                <w:szCs w:val="20"/>
              </w:rPr>
            </w:pPr>
          </w:p>
        </w:tc>
      </w:tr>
      <w:tr w:rsidR="00EE6DD1" w:rsidRPr="00A50BB4" w14:paraId="5FA53A68"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6CAD" w14:textId="77777777" w:rsidR="00EE6DD1" w:rsidRPr="00A50BB4" w:rsidRDefault="00EE6DD1" w:rsidP="00FC2DA6">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0CA7" w14:textId="1A02C494" w:rsidR="00EE6DD1" w:rsidRPr="00A50BB4" w:rsidRDefault="00A1604D" w:rsidP="00FC2DA6">
            <w:pPr>
              <w:rPr>
                <w:rFonts w:eastAsia="Times New Roman"/>
                <w:sz w:val="20"/>
                <w:szCs w:val="20"/>
              </w:rPr>
            </w:pPr>
            <w:r>
              <w:t>Clinical Team, ALS Organization, Other ALS Patients and Circle of Care</w:t>
            </w:r>
          </w:p>
        </w:tc>
      </w:tr>
      <w:tr w:rsidR="00EE6DD1" w:rsidRPr="00A50BB4" w14:paraId="667A3476"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9C85" w14:textId="77777777" w:rsidR="00EE6DD1" w:rsidRPr="00A50BB4" w:rsidRDefault="00EE6DD1" w:rsidP="00FC2DA6">
            <w:r w:rsidRPr="00A50BB4">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7402" w14:textId="5DE40EE7" w:rsidR="00EE6DD1" w:rsidRPr="00A50BB4" w:rsidRDefault="00DD7985" w:rsidP="00FC2DA6">
            <w:pPr>
              <w:rPr>
                <w:rFonts w:eastAsia="Times New Roman"/>
                <w:sz w:val="20"/>
                <w:szCs w:val="20"/>
              </w:rPr>
            </w:pPr>
            <w:r>
              <w:t>ALS Organization, Other ALS Patients and Circle of Care</w:t>
            </w:r>
          </w:p>
        </w:tc>
      </w:tr>
    </w:tbl>
    <w:p w14:paraId="793B747F" w14:textId="77777777" w:rsidR="00EE6DD1" w:rsidRPr="00A50BB4" w:rsidRDefault="00EE6DD1" w:rsidP="00FC2DA6"/>
    <w:p w14:paraId="78F11FF9" w14:textId="77777777" w:rsidR="00EE6DD1" w:rsidRPr="00A50BB4" w:rsidRDefault="00EE6DD1" w:rsidP="00FC2DA6">
      <w:pPr>
        <w:pStyle w:val="Heading2"/>
      </w:pPr>
      <w:bookmarkStart w:id="25" w:name="_Toc124352235"/>
      <w:r w:rsidRPr="00A50BB4">
        <w:t>Clinicians</w:t>
      </w:r>
      <w:bookmarkEnd w:id="25"/>
    </w:p>
    <w:p w14:paraId="55648CC4" w14:textId="26F147C7" w:rsidR="00EE6DD1" w:rsidRPr="001A1B16" w:rsidRDefault="00EE6DD1" w:rsidP="00942D54">
      <w:pPr>
        <w:pStyle w:val="Heading3"/>
        <w:rPr>
          <w:i/>
          <w:iCs/>
          <w:highlight w:val="yellow"/>
        </w:rPr>
      </w:pPr>
      <w:r w:rsidRPr="00A50BB4">
        <w:t xml:space="preserve">&lt;Primary Clinician | Archetype&gt; </w:t>
      </w:r>
      <w:r w:rsidR="001A1B16">
        <w:t xml:space="preserve"> </w:t>
      </w:r>
      <w:r w:rsidR="001A1B16" w:rsidRPr="001A1B16">
        <w:rPr>
          <w:highlight w:val="yellow"/>
        </w:rPr>
        <w:t>This will need to be completed for Neurologist, SLP, OR</w:t>
      </w:r>
    </w:p>
    <w:p w14:paraId="0D79180B" w14:textId="77777777" w:rsidR="00EE6DD1" w:rsidRPr="00A50BB4" w:rsidRDefault="00EE6DD1" w:rsidP="00FC2DA6">
      <w:pPr>
        <w:rPr>
          <w:rStyle w:val="IntenseEmphasis"/>
          <w:rFonts w:asciiTheme="minorHAnsi" w:hAnsiTheme="minorHAnsi" w:cstheme="minorHAnsi"/>
        </w:rPr>
      </w:pPr>
      <w:r w:rsidRPr="00A50BB4">
        <w:t xml:space="preserve"> </w:t>
      </w:r>
      <w:r w:rsidRPr="00A50BB4">
        <w:rPr>
          <w:rStyle w:val="IntenseEmphasis"/>
          <w:rFonts w:asciiTheme="minorHAnsi" w:hAnsiTheme="minorHAnsi" w:cstheme="minorHAnsi"/>
        </w:rPr>
        <w:t xml:space="preserve">Which type of clinician is most likely to recommend, prescribe and benefit this product? Repeat this block for up to 3 persona </w:t>
      </w:r>
      <w:proofErr w:type="gramStart"/>
      <w:r w:rsidRPr="00A50BB4">
        <w:rPr>
          <w:rStyle w:val="IntenseEmphasis"/>
          <w:rFonts w:asciiTheme="minorHAnsi" w:hAnsiTheme="minorHAnsi" w:cstheme="minorHAnsi"/>
        </w:rPr>
        <w:t>types</w:t>
      </w:r>
      <w:proofErr w:type="gramEnd"/>
    </w:p>
    <w:p w14:paraId="799C137E" w14:textId="77777777" w:rsidR="00EE6DD1" w:rsidRPr="00A50BB4" w:rsidRDefault="00EE6DD1" w:rsidP="00FC2DA6">
      <w:pPr>
        <w:rPr>
          <w:rStyle w:val="IntenseEmphasis"/>
          <w:rFonts w:asciiTheme="minorHAnsi" w:hAnsiTheme="minorHAnsi" w:cstheme="minorHAnsi"/>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A50BB4" w14:paraId="0FAA7063"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BD22" w14:textId="77777777" w:rsidR="00EE6DD1" w:rsidRPr="00A50BB4" w:rsidRDefault="00EE6DD1" w:rsidP="00FC2DA6">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C501" w14:textId="77777777" w:rsidR="00EE6DD1" w:rsidRPr="00A50BB4" w:rsidRDefault="00EE6DD1" w:rsidP="00FC2DA6">
            <w:r w:rsidRPr="00A50BB4">
              <w:t xml:space="preserve">A high-level description of their </w:t>
            </w:r>
            <w:proofErr w:type="gramStart"/>
            <w:r w:rsidRPr="00A50BB4">
              <w:t>day to day</w:t>
            </w:r>
            <w:proofErr w:type="gramEnd"/>
            <w:r w:rsidRPr="00A50BB4">
              <w:t xml:space="preserve"> experience – focused on interaction with our product</w:t>
            </w:r>
          </w:p>
        </w:tc>
      </w:tr>
      <w:tr w:rsidR="00EE6DD1" w:rsidRPr="00A50BB4" w14:paraId="5F3D78CD"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4236" w14:textId="77777777" w:rsidR="00EE6DD1" w:rsidRPr="00A50BB4" w:rsidRDefault="00EE6DD1" w:rsidP="00FC2DA6">
            <w:r w:rsidRPr="00A50BB4">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C698" w14:textId="77777777" w:rsidR="00EE6DD1" w:rsidRPr="00A50BB4" w:rsidRDefault="00EE6DD1" w:rsidP="00FC2DA6">
            <w:pPr>
              <w:rPr>
                <w:rFonts w:eastAsia="Times New Roman"/>
                <w:sz w:val="20"/>
                <w:szCs w:val="20"/>
              </w:rPr>
            </w:pPr>
            <w:r w:rsidRPr="00A50BB4">
              <w:t>Top 1-3 Goals of this Persona</w:t>
            </w:r>
          </w:p>
        </w:tc>
      </w:tr>
      <w:tr w:rsidR="00EE6DD1" w:rsidRPr="00A50BB4" w14:paraId="13F8B2AD" w14:textId="77777777" w:rsidTr="009B6216">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4A88" w14:textId="77777777" w:rsidR="00EE6DD1" w:rsidRPr="00A50BB4" w:rsidRDefault="00EE6DD1" w:rsidP="00FC2DA6">
            <w:r w:rsidRPr="00A50BB4">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1920" w14:textId="77777777" w:rsidR="00EE6DD1" w:rsidRPr="00A50BB4" w:rsidRDefault="00EE6DD1" w:rsidP="00FC2DA6">
            <w:pPr>
              <w:rPr>
                <w:rFonts w:eastAsia="Times New Roman"/>
                <w:sz w:val="20"/>
                <w:szCs w:val="20"/>
              </w:rPr>
            </w:pPr>
            <w:r w:rsidRPr="00A50BB4">
              <w:t>Top 1 -3 Challenges that our product could help overcome</w:t>
            </w:r>
          </w:p>
        </w:tc>
      </w:tr>
      <w:tr w:rsidR="00EE6DD1" w:rsidRPr="00A50BB4" w14:paraId="78CA42D5"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465A" w14:textId="77777777" w:rsidR="00EE6DD1" w:rsidRPr="00A50BB4" w:rsidRDefault="00EE6DD1" w:rsidP="00FC2DA6">
            <w:r w:rsidRPr="00A50BB4">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CAAE" w14:textId="77777777" w:rsidR="00EE6DD1" w:rsidRPr="00A50BB4" w:rsidRDefault="00EE6DD1" w:rsidP="00FC2DA6">
            <w:pPr>
              <w:rPr>
                <w:rFonts w:eastAsia="Times New Roman"/>
                <w:sz w:val="20"/>
                <w:szCs w:val="20"/>
              </w:rPr>
            </w:pPr>
            <w:r w:rsidRPr="00A50BB4">
              <w:t>Preferences related to products and services that solve their challenges today</w:t>
            </w:r>
          </w:p>
        </w:tc>
      </w:tr>
      <w:tr w:rsidR="00EE6DD1" w:rsidRPr="00A50BB4" w14:paraId="6A05BDAD"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EC7B" w14:textId="77777777" w:rsidR="00EE6DD1" w:rsidRPr="00A50BB4" w:rsidRDefault="00EE6DD1" w:rsidP="00FC2DA6">
            <w:r w:rsidRPr="00A50BB4">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CAFB" w14:textId="77777777" w:rsidR="00EE6DD1" w:rsidRPr="00A50BB4" w:rsidRDefault="00EE6DD1" w:rsidP="00FC2DA6">
            <w:pPr>
              <w:rPr>
                <w:rFonts w:eastAsia="Times New Roman"/>
                <w:sz w:val="20"/>
                <w:szCs w:val="20"/>
              </w:rPr>
            </w:pPr>
            <w:r w:rsidRPr="00A50BB4">
              <w:t>Dislikes related to products and services that solve their challenges today</w:t>
            </w:r>
          </w:p>
        </w:tc>
      </w:tr>
      <w:tr w:rsidR="00EE6DD1" w:rsidRPr="00A50BB4" w14:paraId="2C6BCB38"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730E" w14:textId="77777777" w:rsidR="00EE6DD1" w:rsidRPr="00A50BB4" w:rsidRDefault="00EE6DD1" w:rsidP="00FC2DA6">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DECA" w14:textId="77777777" w:rsidR="00EE6DD1" w:rsidRPr="00A50BB4" w:rsidRDefault="00EE6DD1" w:rsidP="00FC2DA6">
            <w:pPr>
              <w:rPr>
                <w:rFonts w:eastAsia="Times New Roman"/>
                <w:sz w:val="20"/>
                <w:szCs w:val="20"/>
              </w:rPr>
            </w:pPr>
            <w:r w:rsidRPr="00A50BB4">
              <w:t>Sources they receive information from and respect</w:t>
            </w:r>
          </w:p>
        </w:tc>
      </w:tr>
      <w:tr w:rsidR="00EE6DD1" w:rsidRPr="00A50BB4" w14:paraId="2830ADF0"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E309" w14:textId="77777777" w:rsidR="00EE6DD1" w:rsidRPr="00A50BB4" w:rsidRDefault="00EE6DD1" w:rsidP="00FC2DA6">
            <w:r w:rsidRPr="00A50BB4">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592E1" w14:textId="77777777" w:rsidR="00EE6DD1" w:rsidRPr="00A50BB4" w:rsidRDefault="00EE6DD1" w:rsidP="00FC2DA6">
            <w:pPr>
              <w:rPr>
                <w:rFonts w:eastAsia="Times New Roman"/>
                <w:sz w:val="20"/>
                <w:szCs w:val="20"/>
              </w:rPr>
            </w:pPr>
            <w:r w:rsidRPr="00A50BB4">
              <w:t>Other people that they have influence over and share information with</w:t>
            </w:r>
          </w:p>
        </w:tc>
      </w:tr>
    </w:tbl>
    <w:p w14:paraId="6E8D8EC0" w14:textId="77777777" w:rsidR="00EE6DD1" w:rsidRPr="00A50BB4" w:rsidRDefault="00EE6DD1" w:rsidP="00FC2DA6"/>
    <w:p w14:paraId="47AA4F4A" w14:textId="77777777" w:rsidR="00EE6DD1" w:rsidRPr="00A50BB4" w:rsidRDefault="00EE6DD1" w:rsidP="00FC2DA6">
      <w:pPr>
        <w:pStyle w:val="Heading2"/>
      </w:pPr>
      <w:bookmarkStart w:id="26" w:name="_Toc124352236"/>
      <w:r w:rsidRPr="00A50BB4">
        <w:lastRenderedPageBreak/>
        <w:t>Other Stakeholders</w:t>
      </w:r>
      <w:bookmarkEnd w:id="26"/>
    </w:p>
    <w:p w14:paraId="6BB0A751" w14:textId="77777777" w:rsidR="00EE6DD1" w:rsidRPr="00A50BB4" w:rsidRDefault="00EE6DD1" w:rsidP="00942D54">
      <w:pPr>
        <w:pStyle w:val="Heading3"/>
        <w:rPr>
          <w:i/>
          <w:iCs/>
        </w:rPr>
      </w:pPr>
      <w:r w:rsidRPr="00A50BB4">
        <w:t xml:space="preserve">&lt;Primary Stakeholder&gt; </w:t>
      </w:r>
    </w:p>
    <w:p w14:paraId="730FBBAB" w14:textId="77777777" w:rsidR="00EE6DD1" w:rsidRPr="00A50BB4" w:rsidRDefault="00EE6DD1"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 Are there others who will interact with this product?  </w:t>
      </w:r>
      <w:proofErr w:type="spellStart"/>
      <w:r w:rsidRPr="00A50BB4">
        <w:rPr>
          <w:rStyle w:val="IntenseEmphasis"/>
          <w:rFonts w:asciiTheme="minorHAnsi" w:hAnsiTheme="minorHAnsi" w:cstheme="minorHAnsi"/>
        </w:rPr>
        <w:t>hich</w:t>
      </w:r>
      <w:proofErr w:type="spellEnd"/>
      <w:r w:rsidRPr="00A50BB4">
        <w:rPr>
          <w:rStyle w:val="IntenseEmphasis"/>
          <w:rFonts w:asciiTheme="minorHAnsi" w:hAnsiTheme="minorHAnsi" w:cstheme="minorHAnsi"/>
        </w:rPr>
        <w:t xml:space="preserve"> type of clinician is most likely to recommend, prescribe and benefit this product? Repeat this block for up to 3 persona </w:t>
      </w:r>
      <w:proofErr w:type="gramStart"/>
      <w:r w:rsidRPr="00A50BB4">
        <w:rPr>
          <w:rStyle w:val="IntenseEmphasis"/>
          <w:rFonts w:asciiTheme="minorHAnsi" w:hAnsiTheme="minorHAnsi" w:cstheme="minorHAnsi"/>
        </w:rPr>
        <w:t>types</w:t>
      </w:r>
      <w:proofErr w:type="gramEnd"/>
    </w:p>
    <w:p w14:paraId="3D9F8908" w14:textId="77777777" w:rsidR="00EE6DD1" w:rsidRPr="00A50BB4" w:rsidRDefault="00EE6DD1" w:rsidP="00FC2DA6">
      <w:pPr>
        <w:rPr>
          <w:rStyle w:val="IntenseEmphasis"/>
          <w:rFonts w:asciiTheme="minorHAnsi" w:hAnsiTheme="minorHAnsi" w:cstheme="minorHAnsi"/>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A50BB4" w14:paraId="10E8F915"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BFC4" w14:textId="77777777" w:rsidR="00EE6DD1" w:rsidRPr="00A50BB4" w:rsidRDefault="00EE6DD1" w:rsidP="00FC2DA6">
            <w:r w:rsidRPr="00A50BB4">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7D18" w14:textId="77777777" w:rsidR="00EE6DD1" w:rsidRPr="00A50BB4" w:rsidRDefault="00EE6DD1" w:rsidP="00FC2DA6">
            <w:r w:rsidRPr="00A50BB4">
              <w:t xml:space="preserve">A high-level description of their </w:t>
            </w:r>
            <w:proofErr w:type="gramStart"/>
            <w:r w:rsidRPr="00A50BB4">
              <w:t>day to day</w:t>
            </w:r>
            <w:proofErr w:type="gramEnd"/>
            <w:r w:rsidRPr="00A50BB4">
              <w:t xml:space="preserve"> experience – focused on interaction with our product </w:t>
            </w:r>
          </w:p>
        </w:tc>
      </w:tr>
      <w:tr w:rsidR="00EE6DD1" w:rsidRPr="00A50BB4" w14:paraId="5491AD48"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5BAA" w14:textId="77777777" w:rsidR="00EE6DD1" w:rsidRPr="00A50BB4" w:rsidRDefault="00EE6DD1" w:rsidP="00FC2DA6">
            <w:r w:rsidRPr="00A50BB4">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7C12" w14:textId="77777777" w:rsidR="00EE6DD1" w:rsidRPr="00A50BB4" w:rsidRDefault="00EE6DD1" w:rsidP="00FC2DA6">
            <w:pPr>
              <w:rPr>
                <w:rFonts w:eastAsia="Times New Roman"/>
                <w:sz w:val="20"/>
                <w:szCs w:val="20"/>
              </w:rPr>
            </w:pPr>
            <w:r w:rsidRPr="00A50BB4">
              <w:t>Top 1-3 Goals of this Persona</w:t>
            </w:r>
          </w:p>
        </w:tc>
      </w:tr>
      <w:tr w:rsidR="00EE6DD1" w:rsidRPr="00A50BB4" w14:paraId="782F6610" w14:textId="77777777" w:rsidTr="009B6216">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18ED3" w14:textId="77777777" w:rsidR="00EE6DD1" w:rsidRPr="00A50BB4" w:rsidRDefault="00EE6DD1" w:rsidP="00FC2DA6">
            <w:r w:rsidRPr="00A50BB4">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3587" w14:textId="77777777" w:rsidR="00EE6DD1" w:rsidRPr="00A50BB4" w:rsidRDefault="00EE6DD1" w:rsidP="00FC2DA6">
            <w:pPr>
              <w:rPr>
                <w:rFonts w:eastAsia="Times New Roman"/>
                <w:sz w:val="20"/>
                <w:szCs w:val="20"/>
              </w:rPr>
            </w:pPr>
            <w:r w:rsidRPr="00A50BB4">
              <w:t>Top 1 -3 Challenges that our product could help overcome</w:t>
            </w:r>
          </w:p>
        </w:tc>
      </w:tr>
      <w:tr w:rsidR="00EE6DD1" w:rsidRPr="00A50BB4" w14:paraId="42256E93"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74EA" w14:textId="77777777" w:rsidR="00EE6DD1" w:rsidRPr="00A50BB4" w:rsidRDefault="00EE6DD1" w:rsidP="00FC2DA6">
            <w:r w:rsidRPr="00A50BB4">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10DA6" w14:textId="77777777" w:rsidR="00EE6DD1" w:rsidRPr="00A50BB4" w:rsidRDefault="00EE6DD1" w:rsidP="00FC2DA6">
            <w:pPr>
              <w:rPr>
                <w:rFonts w:eastAsia="Times New Roman"/>
                <w:sz w:val="20"/>
                <w:szCs w:val="20"/>
              </w:rPr>
            </w:pPr>
            <w:r w:rsidRPr="00A50BB4">
              <w:t>Preferences related to products and services that solve their challenges today</w:t>
            </w:r>
          </w:p>
        </w:tc>
      </w:tr>
      <w:tr w:rsidR="00EE6DD1" w:rsidRPr="00A50BB4" w14:paraId="3D2D46F4"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CC01" w14:textId="77777777" w:rsidR="00EE6DD1" w:rsidRPr="00A50BB4" w:rsidRDefault="00EE6DD1" w:rsidP="00FC2DA6">
            <w:r w:rsidRPr="00A50BB4">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0A98" w14:textId="77777777" w:rsidR="00EE6DD1" w:rsidRPr="00A50BB4" w:rsidRDefault="00EE6DD1" w:rsidP="00FC2DA6">
            <w:pPr>
              <w:rPr>
                <w:rFonts w:eastAsia="Times New Roman"/>
                <w:sz w:val="20"/>
                <w:szCs w:val="20"/>
              </w:rPr>
            </w:pPr>
            <w:r w:rsidRPr="00A50BB4">
              <w:t>Dislikes related to products and services that solve their challenges today</w:t>
            </w:r>
          </w:p>
        </w:tc>
      </w:tr>
      <w:tr w:rsidR="00EE6DD1" w:rsidRPr="00A50BB4" w14:paraId="09508D71"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E166" w14:textId="77777777" w:rsidR="00EE6DD1" w:rsidRPr="00A50BB4" w:rsidRDefault="00EE6DD1" w:rsidP="00FC2DA6">
            <w:r w:rsidRPr="00A50BB4">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EC8F8" w14:textId="77777777" w:rsidR="00EE6DD1" w:rsidRPr="00A50BB4" w:rsidRDefault="00EE6DD1" w:rsidP="00FC2DA6">
            <w:pPr>
              <w:rPr>
                <w:rFonts w:eastAsia="Times New Roman"/>
                <w:sz w:val="20"/>
                <w:szCs w:val="20"/>
              </w:rPr>
            </w:pPr>
            <w:r w:rsidRPr="00A50BB4">
              <w:t>Sources they receive information from and respect</w:t>
            </w:r>
          </w:p>
        </w:tc>
      </w:tr>
      <w:tr w:rsidR="00EE6DD1" w:rsidRPr="00A50BB4" w14:paraId="3A2EE91A" w14:textId="77777777" w:rsidTr="009B621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D622" w14:textId="77777777" w:rsidR="00EE6DD1" w:rsidRPr="00A50BB4" w:rsidRDefault="00EE6DD1" w:rsidP="00FC2DA6">
            <w:r w:rsidRPr="00A50BB4">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BC05" w14:textId="77777777" w:rsidR="00EE6DD1" w:rsidRPr="00A50BB4" w:rsidRDefault="00EE6DD1" w:rsidP="00FC2DA6">
            <w:pPr>
              <w:rPr>
                <w:rFonts w:eastAsia="Times New Roman"/>
                <w:sz w:val="20"/>
                <w:szCs w:val="20"/>
              </w:rPr>
            </w:pPr>
            <w:r w:rsidRPr="00A50BB4">
              <w:t>Other people that they have influence over and share information with</w:t>
            </w:r>
          </w:p>
        </w:tc>
      </w:tr>
    </w:tbl>
    <w:p w14:paraId="34B169C1" w14:textId="77777777" w:rsidR="00EE6DD1" w:rsidRPr="00A50BB4" w:rsidRDefault="00EE6DD1" w:rsidP="00FC2DA6"/>
    <w:p w14:paraId="09BDFAAB" w14:textId="6FC03837" w:rsidR="00486030" w:rsidRPr="00A50BB4" w:rsidRDefault="00486030" w:rsidP="00FC2DA6">
      <w:pPr>
        <w:pStyle w:val="Heading1"/>
      </w:pPr>
      <w:bookmarkStart w:id="27" w:name="_Toc124352237"/>
      <w:r w:rsidRPr="00A50BB4">
        <w:t>Competit</w:t>
      </w:r>
      <w:r w:rsidR="001C11C8" w:rsidRPr="00A50BB4">
        <w:t>or Analysis</w:t>
      </w:r>
      <w:bookmarkEnd w:id="27"/>
    </w:p>
    <w:p w14:paraId="3C3999DB" w14:textId="28BBF43C" w:rsidR="006A224D" w:rsidRPr="00AA1A05" w:rsidRDefault="00637D45" w:rsidP="00FC2DA6">
      <w:pPr>
        <w:pStyle w:val="Heading2"/>
        <w:rPr>
          <w:highlight w:val="yellow"/>
        </w:rPr>
      </w:pPr>
      <w:bookmarkStart w:id="28" w:name="_Toc124352238"/>
      <w:r w:rsidRPr="00A50BB4">
        <w:t>&lt;</w:t>
      </w:r>
      <w:r w:rsidR="006A224D" w:rsidRPr="00A50BB4">
        <w:t>Competitor #1</w:t>
      </w:r>
      <w:r w:rsidRPr="00A50BB4">
        <w:t>&gt;</w:t>
      </w:r>
      <w:bookmarkEnd w:id="28"/>
      <w:r w:rsidR="000232A2">
        <w:t xml:space="preserve"> </w:t>
      </w:r>
      <w:r w:rsidR="000232A2" w:rsidRPr="001A1B16">
        <w:rPr>
          <w:highlight w:val="yellow"/>
        </w:rPr>
        <w:t xml:space="preserve">This will need to be completed for </w:t>
      </w:r>
      <w:proofErr w:type="spellStart"/>
      <w:r w:rsidR="001E2E3D">
        <w:rPr>
          <w:highlight w:val="yellow"/>
        </w:rPr>
        <w:t>Tobii</w:t>
      </w:r>
      <w:proofErr w:type="spellEnd"/>
      <w:r w:rsidR="00925A72">
        <w:rPr>
          <w:highlight w:val="yellow"/>
        </w:rPr>
        <w:t xml:space="preserve"> &amp; </w:t>
      </w:r>
      <w:proofErr w:type="spellStart"/>
      <w:r w:rsidR="00925A72" w:rsidRPr="00AA1A05">
        <w:rPr>
          <w:highlight w:val="yellow"/>
        </w:rPr>
        <w:t>Eye</w:t>
      </w:r>
      <w:r w:rsidR="00561935" w:rsidRPr="00AA1A05">
        <w:rPr>
          <w:highlight w:val="yellow"/>
        </w:rPr>
        <w:t>Tech</w:t>
      </w:r>
      <w:proofErr w:type="spellEnd"/>
      <w:r w:rsidR="00AA1A05" w:rsidRPr="00AA1A05">
        <w:rPr>
          <w:highlight w:val="yellow"/>
        </w:rPr>
        <w:t xml:space="preserve"> – Leverage John’s existing </w:t>
      </w:r>
      <w:proofErr w:type="gramStart"/>
      <w:r w:rsidR="00AA1A05" w:rsidRPr="00AA1A05">
        <w:rPr>
          <w:highlight w:val="yellow"/>
        </w:rPr>
        <w:t>work</w:t>
      </w:r>
      <w:proofErr w:type="gramEnd"/>
    </w:p>
    <w:p w14:paraId="222E6BB3" w14:textId="4EB1C03B" w:rsidR="00637D45" w:rsidRPr="00A50BB4" w:rsidRDefault="00637D45"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Think outside the box here – what is the most likely </w:t>
      </w:r>
      <w:proofErr w:type="gramStart"/>
      <w:r w:rsidR="00CB11BA" w:rsidRPr="00A50BB4">
        <w:rPr>
          <w:rStyle w:val="IntenseEmphasis"/>
          <w:rFonts w:asciiTheme="minorHAnsi" w:hAnsiTheme="minorHAnsi" w:cstheme="minorHAnsi"/>
        </w:rPr>
        <w:t>alternate</w:t>
      </w:r>
      <w:proofErr w:type="gramEnd"/>
      <w:r w:rsidR="00CB11BA" w:rsidRPr="00A50BB4">
        <w:rPr>
          <w:rStyle w:val="IntenseEmphasis"/>
          <w:rFonts w:asciiTheme="minorHAnsi" w:hAnsiTheme="minorHAnsi" w:cstheme="minorHAnsi"/>
        </w:rPr>
        <w:t xml:space="preserve"> solution</w:t>
      </w:r>
      <w:r w:rsidRPr="00A50BB4">
        <w:rPr>
          <w:rStyle w:val="IntenseEmphasis"/>
          <w:rFonts w:asciiTheme="minorHAnsi" w:hAnsiTheme="minorHAnsi" w:cstheme="minorHAnsi"/>
        </w:rPr>
        <w:t xml:space="preserve"> to our product?  </w:t>
      </w:r>
      <w:r w:rsidR="00CB11BA" w:rsidRPr="00A50BB4">
        <w:rPr>
          <w:rStyle w:val="IntenseEmphasis"/>
          <w:rFonts w:asciiTheme="minorHAnsi" w:hAnsiTheme="minorHAnsi" w:cstheme="minorHAnsi"/>
        </w:rPr>
        <w:t xml:space="preserve">What would prevent a user from selecting our product for themselves. Repeat this block for up to 3 </w:t>
      </w:r>
      <w:proofErr w:type="gramStart"/>
      <w:r w:rsidR="00CB11BA" w:rsidRPr="00A50BB4">
        <w:rPr>
          <w:rStyle w:val="IntenseEmphasis"/>
          <w:rFonts w:asciiTheme="minorHAnsi" w:hAnsiTheme="minorHAnsi" w:cstheme="minorHAnsi"/>
        </w:rPr>
        <w:t>competitors”</w:t>
      </w:r>
      <w:proofErr w:type="gramEnd"/>
    </w:p>
    <w:p w14:paraId="0C86099E" w14:textId="77777777" w:rsidR="00CB11BA" w:rsidRPr="00A50BB4" w:rsidRDefault="00CB11BA" w:rsidP="00FC2DA6">
      <w:pPr>
        <w:rPr>
          <w:rStyle w:val="IntenseEmphasis"/>
          <w:rFonts w:asciiTheme="minorHAnsi" w:hAnsiTheme="minorHAnsi" w:cstheme="minorHAnsi"/>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C6759" w:rsidRPr="00A50BB4" w14:paraId="31644352"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6784" w14:textId="77777777" w:rsidR="00EC6759" w:rsidRPr="00A50BB4" w:rsidRDefault="00EC6759" w:rsidP="00FC2DA6">
            <w:r w:rsidRPr="00A50BB4">
              <w:t>Description</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F484" w14:textId="77777777"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A summary of the organization and any distinguishing features (often found on the company's "About us" page)</w:t>
            </w:r>
          </w:p>
        </w:tc>
      </w:tr>
      <w:tr w:rsidR="00EC6759" w:rsidRPr="00A50BB4" w14:paraId="4123D9E0"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72AF" w14:textId="77777777" w:rsidR="00EC6759" w:rsidRPr="00A50BB4" w:rsidRDefault="00EC6759" w:rsidP="00FC2DA6">
            <w:r w:rsidRPr="00A50BB4">
              <w:t>Products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791DE" w14:textId="77777777"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Products or services they provide</w:t>
            </w:r>
          </w:p>
        </w:tc>
      </w:tr>
      <w:tr w:rsidR="00EC6759" w:rsidRPr="00A50BB4" w14:paraId="0E636DDE"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3354" w14:textId="77777777" w:rsidR="00EC6759" w:rsidRPr="00A50BB4" w:rsidRDefault="00EC6759" w:rsidP="00FC2DA6">
            <w:r w:rsidRPr="00A50BB4">
              <w:lastRenderedPageBreak/>
              <w:t>Revenue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FE5E5" w14:textId="77777777"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A rough estimate of company revenue, if available</w:t>
            </w:r>
          </w:p>
        </w:tc>
      </w:tr>
      <w:tr w:rsidR="00EC6759" w:rsidRPr="00A50BB4" w14:paraId="098ED805"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91CD" w14:textId="77777777" w:rsidR="00EC6759" w:rsidRPr="00A50BB4" w:rsidRDefault="00EC6759" w:rsidP="00FC2DA6">
            <w:r w:rsidRPr="00A50BB4">
              <w:t>Customers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82922" w14:textId="77777777"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Their target customers and how they differ from your own</w:t>
            </w:r>
          </w:p>
        </w:tc>
      </w:tr>
      <w:tr w:rsidR="00EC6759" w:rsidRPr="00A50BB4" w14:paraId="6BC029C9" w14:textId="77777777" w:rsidTr="00E3461E">
        <w:trPr>
          <w:trHeight w:val="41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E30D" w14:textId="77777777" w:rsidR="00EC6759" w:rsidRPr="00A50BB4" w:rsidRDefault="00EC6759" w:rsidP="00FC2DA6">
            <w:r w:rsidRPr="00A50BB4">
              <w:t>Strengths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3C26" w14:textId="5CD280FB"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Areas in which they excel</w:t>
            </w:r>
            <w:r w:rsidR="00594DC7" w:rsidRPr="00A50BB4">
              <w:rPr>
                <w:rStyle w:val="IntenseEmphasis"/>
                <w:rFonts w:asciiTheme="minorHAnsi" w:hAnsiTheme="minorHAnsi" w:cstheme="minorHAnsi"/>
              </w:rPr>
              <w:t xml:space="preserve"> – especially as related to our product</w:t>
            </w:r>
          </w:p>
        </w:tc>
      </w:tr>
      <w:tr w:rsidR="00EC6759" w:rsidRPr="00A50BB4" w14:paraId="4BFCDD79"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FF5C3" w14:textId="77777777" w:rsidR="00EC6759" w:rsidRPr="00A50BB4" w:rsidRDefault="00EC6759" w:rsidP="00FC2DA6">
            <w:r w:rsidRPr="00A50BB4">
              <w:t>Weaknesses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097C" w14:textId="31402C34"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Areas in which they are lacking </w:t>
            </w:r>
            <w:r w:rsidR="00594DC7" w:rsidRPr="00A50BB4">
              <w:rPr>
                <w:rStyle w:val="IntenseEmphasis"/>
                <w:rFonts w:asciiTheme="minorHAnsi" w:hAnsiTheme="minorHAnsi" w:cstheme="minorHAnsi"/>
              </w:rPr>
              <w:t>– especially as related to our product</w:t>
            </w:r>
          </w:p>
        </w:tc>
      </w:tr>
      <w:tr w:rsidR="00EC6759" w:rsidRPr="00A50BB4" w14:paraId="29BDCB5A" w14:textId="77777777" w:rsidTr="00E3461E">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3583" w14:textId="77777777" w:rsidR="00EC6759" w:rsidRPr="00A50BB4" w:rsidRDefault="00EC6759" w:rsidP="00FC2DA6">
            <w:r w:rsidRPr="00A50BB4">
              <w:t>Differentiators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6B22A" w14:textId="77777777" w:rsidR="00EC6759" w:rsidRPr="00A50BB4" w:rsidRDefault="00EC6759" w:rsidP="00FC2DA6">
            <w:pPr>
              <w:rPr>
                <w:rStyle w:val="IntenseEmphasis"/>
                <w:rFonts w:asciiTheme="minorHAnsi" w:hAnsiTheme="minorHAnsi" w:cstheme="minorHAnsi"/>
              </w:rPr>
            </w:pPr>
            <w:r w:rsidRPr="00A50BB4">
              <w:rPr>
                <w:rStyle w:val="IntenseEmphasis"/>
                <w:rFonts w:asciiTheme="minorHAnsi" w:hAnsiTheme="minorHAnsi" w:cstheme="minorHAnsi"/>
              </w:rPr>
              <w:t>Factors that make them unique or compelling in the market</w:t>
            </w:r>
          </w:p>
        </w:tc>
      </w:tr>
    </w:tbl>
    <w:p w14:paraId="584617F5" w14:textId="4539B249" w:rsidR="00486030" w:rsidRDefault="00486030" w:rsidP="00FC2DA6"/>
    <w:tbl>
      <w:tblPr>
        <w:tblStyle w:val="TableGrid2"/>
        <w:tblW w:w="0" w:type="auto"/>
        <w:tblInd w:w="0" w:type="dxa"/>
        <w:tblLook w:val="04A0" w:firstRow="1" w:lastRow="0" w:firstColumn="1" w:lastColumn="0" w:noHBand="0" w:noVBand="1"/>
      </w:tblPr>
      <w:tblGrid>
        <w:gridCol w:w="2574"/>
        <w:gridCol w:w="2488"/>
        <w:gridCol w:w="2519"/>
        <w:gridCol w:w="2489"/>
      </w:tblGrid>
      <w:tr w:rsidR="000232A2" w:rsidRPr="000232A2" w14:paraId="74E86ABB" w14:textId="77777777" w:rsidTr="000232A2">
        <w:trPr>
          <w:cantSplit/>
          <w:tblHeader/>
        </w:trPr>
        <w:tc>
          <w:tcPr>
            <w:tcW w:w="12950" w:type="dxa"/>
            <w:gridSpan w:val="4"/>
            <w:shd w:val="clear" w:color="auto" w:fill="F2F2F2"/>
          </w:tcPr>
          <w:p w14:paraId="0DED17C9" w14:textId="77777777" w:rsidR="000232A2" w:rsidRPr="000232A2" w:rsidRDefault="000232A2" w:rsidP="000232A2">
            <w:pPr>
              <w:spacing w:after="120"/>
              <w:rPr>
                <w:rFonts w:ascii="Calibri" w:hAnsi="Calibri"/>
                <w:sz w:val="24"/>
                <w:szCs w:val="24"/>
              </w:rPr>
            </w:pPr>
            <w:r w:rsidRPr="000232A2">
              <w:rPr>
                <w:rFonts w:ascii="Calibri" w:hAnsi="Calibri"/>
                <w:b/>
                <w:sz w:val="24"/>
                <w:szCs w:val="24"/>
              </w:rPr>
              <w:t>Table 1:</w:t>
            </w:r>
            <w:r w:rsidRPr="000232A2">
              <w:rPr>
                <w:rFonts w:ascii="Calibri" w:hAnsi="Calibri"/>
                <w:sz w:val="24"/>
                <w:szCs w:val="24"/>
              </w:rPr>
              <w:t xml:space="preserve"> Comparison with marketed powered communication device (ILQ/890.3710): feature set</w:t>
            </w:r>
          </w:p>
          <w:p w14:paraId="5BB61FA2" w14:textId="77777777" w:rsidR="000232A2" w:rsidRPr="000232A2" w:rsidRDefault="000232A2" w:rsidP="000232A2">
            <w:pPr>
              <w:spacing w:after="120"/>
              <w:rPr>
                <w:rFonts w:ascii="Calibri" w:hAnsi="Calibri" w:cs="Calibri"/>
                <w:sz w:val="24"/>
                <w:szCs w:val="24"/>
              </w:rPr>
            </w:pPr>
          </w:p>
        </w:tc>
      </w:tr>
      <w:tr w:rsidR="000232A2" w:rsidRPr="000232A2" w14:paraId="0A90CD14" w14:textId="77777777" w:rsidTr="000232A2">
        <w:trPr>
          <w:cantSplit/>
          <w:tblHeader/>
        </w:trPr>
        <w:tc>
          <w:tcPr>
            <w:tcW w:w="3237" w:type="dxa"/>
            <w:shd w:val="clear" w:color="auto" w:fill="F2F2F2"/>
          </w:tcPr>
          <w:p w14:paraId="135382D2" w14:textId="77777777" w:rsidR="000232A2" w:rsidRPr="000232A2" w:rsidRDefault="000232A2" w:rsidP="000232A2">
            <w:pPr>
              <w:spacing w:after="120"/>
              <w:rPr>
                <w:rFonts w:ascii="Calibri" w:hAnsi="Calibri" w:cs="Calibri"/>
                <w:b/>
                <w:bCs/>
                <w:sz w:val="24"/>
                <w:szCs w:val="24"/>
              </w:rPr>
            </w:pPr>
            <w:r w:rsidRPr="000232A2">
              <w:rPr>
                <w:rFonts w:ascii="Calibri" w:hAnsi="Calibri" w:cs="Calibri"/>
                <w:b/>
                <w:sz w:val="24"/>
                <w:szCs w:val="24"/>
              </w:rPr>
              <w:t>Element/Feature</w:t>
            </w:r>
          </w:p>
        </w:tc>
        <w:tc>
          <w:tcPr>
            <w:tcW w:w="3237" w:type="dxa"/>
            <w:shd w:val="clear" w:color="auto" w:fill="F2F2F2"/>
          </w:tcPr>
          <w:p w14:paraId="05CE6193" w14:textId="77777777" w:rsidR="000232A2" w:rsidRPr="000232A2" w:rsidRDefault="000232A2" w:rsidP="000232A2">
            <w:pPr>
              <w:spacing w:after="120"/>
              <w:rPr>
                <w:rFonts w:ascii="Calibri" w:hAnsi="Calibri" w:cs="Calibri"/>
                <w:b/>
                <w:bCs/>
                <w:sz w:val="24"/>
                <w:szCs w:val="24"/>
              </w:rPr>
            </w:pPr>
            <w:r w:rsidRPr="000232A2">
              <w:rPr>
                <w:rFonts w:ascii="Calibri" w:hAnsi="Calibri" w:cs="Calibri"/>
                <w:b/>
                <w:sz w:val="24"/>
                <w:szCs w:val="24"/>
              </w:rPr>
              <w:t>Cognixion ONE Axon</w:t>
            </w:r>
          </w:p>
        </w:tc>
        <w:tc>
          <w:tcPr>
            <w:tcW w:w="3238" w:type="dxa"/>
            <w:shd w:val="clear" w:color="auto" w:fill="F2F2F2"/>
          </w:tcPr>
          <w:p w14:paraId="5981E91E" w14:textId="77777777" w:rsidR="000232A2" w:rsidRPr="000232A2" w:rsidRDefault="000232A2" w:rsidP="000232A2">
            <w:pPr>
              <w:spacing w:after="120"/>
              <w:rPr>
                <w:rFonts w:ascii="Calibri" w:hAnsi="Calibri" w:cs="Calibri"/>
                <w:b/>
                <w:bCs/>
                <w:sz w:val="24"/>
                <w:szCs w:val="24"/>
              </w:rPr>
            </w:pPr>
            <w:r w:rsidRPr="000232A2">
              <w:rPr>
                <w:rFonts w:ascii="Calibri" w:hAnsi="Calibri"/>
                <w:b/>
                <w:sz w:val="24"/>
                <w:szCs w:val="24"/>
              </w:rPr>
              <w:t>Tobii Dynavox I-13</w:t>
            </w:r>
            <w:r w:rsidRPr="000232A2">
              <w:rPr>
                <w:rFonts w:ascii="Calibri" w:hAnsi="Calibri"/>
                <w:sz w:val="24"/>
                <w:szCs w:val="24"/>
                <w:vertAlign w:val="superscript"/>
              </w:rPr>
              <w:footnoteReference w:id="4"/>
            </w:r>
          </w:p>
        </w:tc>
        <w:tc>
          <w:tcPr>
            <w:tcW w:w="3238" w:type="dxa"/>
            <w:shd w:val="clear" w:color="auto" w:fill="F2F2F2"/>
          </w:tcPr>
          <w:p w14:paraId="67D8FDE3" w14:textId="77777777" w:rsidR="000232A2" w:rsidRPr="000232A2" w:rsidRDefault="000232A2" w:rsidP="000232A2">
            <w:pPr>
              <w:spacing w:after="120"/>
              <w:rPr>
                <w:rFonts w:ascii="Calibri" w:hAnsi="Calibri" w:cs="Calibri"/>
                <w:b/>
                <w:bCs/>
                <w:sz w:val="24"/>
                <w:szCs w:val="24"/>
              </w:rPr>
            </w:pPr>
            <w:r w:rsidRPr="000232A2">
              <w:rPr>
                <w:rFonts w:ascii="Calibri" w:hAnsi="Calibri" w:cs="Calibri"/>
                <w:b/>
                <w:sz w:val="24"/>
                <w:szCs w:val="24"/>
              </w:rPr>
              <w:t>Discussion</w:t>
            </w:r>
          </w:p>
        </w:tc>
      </w:tr>
      <w:tr w:rsidR="000232A2" w:rsidRPr="000232A2" w14:paraId="15424B2A" w14:textId="77777777" w:rsidTr="000008D3">
        <w:trPr>
          <w:cantSplit/>
        </w:trPr>
        <w:tc>
          <w:tcPr>
            <w:tcW w:w="3237" w:type="dxa"/>
          </w:tcPr>
          <w:p w14:paraId="7018230C"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Manufacturer</w:t>
            </w:r>
          </w:p>
        </w:tc>
        <w:tc>
          <w:tcPr>
            <w:tcW w:w="3237" w:type="dxa"/>
          </w:tcPr>
          <w:p w14:paraId="690578B2"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Cognixion Corporation</w:t>
            </w:r>
          </w:p>
        </w:tc>
        <w:tc>
          <w:tcPr>
            <w:tcW w:w="3238" w:type="dxa"/>
          </w:tcPr>
          <w:p w14:paraId="11F42FE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Tobii Dynavox AB</w:t>
            </w:r>
          </w:p>
        </w:tc>
        <w:tc>
          <w:tcPr>
            <w:tcW w:w="3238" w:type="dxa"/>
            <w:vMerge w:val="restart"/>
          </w:tcPr>
          <w:p w14:paraId="5FDDEE88"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Tobii Dynavox I-13 is a commercially released assistive medical device with the classification shown (Class II exempt). </w:t>
            </w:r>
          </w:p>
          <w:p w14:paraId="6014B3C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Cognixion ONE Axon is pending regulatory agency review.</w:t>
            </w:r>
          </w:p>
        </w:tc>
      </w:tr>
      <w:tr w:rsidR="000232A2" w:rsidRPr="000232A2" w14:paraId="00580CA7" w14:textId="77777777" w:rsidTr="000008D3">
        <w:trPr>
          <w:cantSplit/>
        </w:trPr>
        <w:tc>
          <w:tcPr>
            <w:tcW w:w="3237" w:type="dxa"/>
          </w:tcPr>
          <w:p w14:paraId="2B4A4A9F"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Classification Name:</w:t>
            </w:r>
          </w:p>
        </w:tc>
        <w:tc>
          <w:tcPr>
            <w:tcW w:w="3237" w:type="dxa"/>
          </w:tcPr>
          <w:p w14:paraId="5C1D90B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(TBD)</w:t>
            </w:r>
          </w:p>
        </w:tc>
        <w:tc>
          <w:tcPr>
            <w:tcW w:w="3238" w:type="dxa"/>
          </w:tcPr>
          <w:p w14:paraId="7545F6A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System, communication, powered </w:t>
            </w:r>
          </w:p>
        </w:tc>
        <w:tc>
          <w:tcPr>
            <w:tcW w:w="3238" w:type="dxa"/>
            <w:vMerge/>
          </w:tcPr>
          <w:p w14:paraId="18153327" w14:textId="77777777" w:rsidR="000232A2" w:rsidRPr="000232A2" w:rsidRDefault="000232A2" w:rsidP="000232A2">
            <w:pPr>
              <w:spacing w:after="120"/>
              <w:rPr>
                <w:rFonts w:ascii="Calibri" w:hAnsi="Calibri" w:cs="Calibri"/>
                <w:sz w:val="24"/>
                <w:szCs w:val="24"/>
              </w:rPr>
            </w:pPr>
          </w:p>
        </w:tc>
      </w:tr>
      <w:tr w:rsidR="000232A2" w:rsidRPr="000232A2" w14:paraId="0296E641" w14:textId="77777777" w:rsidTr="000008D3">
        <w:trPr>
          <w:cantSplit/>
        </w:trPr>
        <w:tc>
          <w:tcPr>
            <w:tcW w:w="3237" w:type="dxa"/>
          </w:tcPr>
          <w:p w14:paraId="4CEA1FF5"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Product Code:</w:t>
            </w:r>
            <w:r w:rsidRPr="000232A2">
              <w:rPr>
                <w:rFonts w:ascii="Calibri" w:hAnsi="Calibri" w:cs="Calibri"/>
                <w:sz w:val="24"/>
                <w:szCs w:val="24"/>
              </w:rPr>
              <w:tab/>
            </w:r>
          </w:p>
        </w:tc>
        <w:tc>
          <w:tcPr>
            <w:tcW w:w="3237" w:type="dxa"/>
          </w:tcPr>
          <w:p w14:paraId="4CD8EA2C"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(TBD)</w:t>
            </w:r>
          </w:p>
        </w:tc>
        <w:tc>
          <w:tcPr>
            <w:tcW w:w="3238" w:type="dxa"/>
          </w:tcPr>
          <w:p w14:paraId="389C7EF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ILQ</w:t>
            </w:r>
          </w:p>
        </w:tc>
        <w:tc>
          <w:tcPr>
            <w:tcW w:w="3238" w:type="dxa"/>
            <w:vMerge/>
          </w:tcPr>
          <w:p w14:paraId="66C0840D" w14:textId="77777777" w:rsidR="000232A2" w:rsidRPr="000232A2" w:rsidRDefault="000232A2" w:rsidP="000232A2">
            <w:pPr>
              <w:spacing w:after="120"/>
              <w:rPr>
                <w:rFonts w:ascii="Calibri" w:hAnsi="Calibri" w:cs="Calibri"/>
                <w:sz w:val="24"/>
                <w:szCs w:val="24"/>
              </w:rPr>
            </w:pPr>
          </w:p>
        </w:tc>
      </w:tr>
      <w:tr w:rsidR="000232A2" w:rsidRPr="000232A2" w14:paraId="57DAD694" w14:textId="77777777" w:rsidTr="000008D3">
        <w:trPr>
          <w:cantSplit/>
        </w:trPr>
        <w:tc>
          <w:tcPr>
            <w:tcW w:w="3237" w:type="dxa"/>
          </w:tcPr>
          <w:p w14:paraId="720C04EE"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Regulation Number:</w:t>
            </w:r>
            <w:r w:rsidRPr="000232A2">
              <w:rPr>
                <w:rFonts w:ascii="Calibri" w:hAnsi="Calibri" w:cs="Calibri"/>
                <w:sz w:val="24"/>
                <w:szCs w:val="24"/>
              </w:rPr>
              <w:tab/>
            </w:r>
          </w:p>
        </w:tc>
        <w:tc>
          <w:tcPr>
            <w:tcW w:w="3237" w:type="dxa"/>
          </w:tcPr>
          <w:p w14:paraId="52261CF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(TBD)</w:t>
            </w:r>
          </w:p>
        </w:tc>
        <w:tc>
          <w:tcPr>
            <w:tcW w:w="3238" w:type="dxa"/>
          </w:tcPr>
          <w:p w14:paraId="1B312B7C"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890.3710</w:t>
            </w:r>
          </w:p>
        </w:tc>
        <w:tc>
          <w:tcPr>
            <w:tcW w:w="3238" w:type="dxa"/>
            <w:vMerge/>
          </w:tcPr>
          <w:p w14:paraId="485DF708" w14:textId="77777777" w:rsidR="000232A2" w:rsidRPr="000232A2" w:rsidRDefault="000232A2" w:rsidP="000232A2">
            <w:pPr>
              <w:spacing w:after="120"/>
              <w:rPr>
                <w:rFonts w:ascii="Calibri" w:hAnsi="Calibri" w:cs="Calibri"/>
                <w:sz w:val="24"/>
                <w:szCs w:val="24"/>
              </w:rPr>
            </w:pPr>
          </w:p>
        </w:tc>
      </w:tr>
      <w:tr w:rsidR="000232A2" w:rsidRPr="000232A2" w14:paraId="2138B085" w14:textId="77777777" w:rsidTr="000008D3">
        <w:trPr>
          <w:cantSplit/>
        </w:trPr>
        <w:tc>
          <w:tcPr>
            <w:tcW w:w="3237" w:type="dxa"/>
          </w:tcPr>
          <w:p w14:paraId="0166E275"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Device Class:</w:t>
            </w:r>
            <w:r w:rsidRPr="000232A2">
              <w:rPr>
                <w:rFonts w:ascii="Calibri" w:hAnsi="Calibri" w:cs="Calibri"/>
                <w:sz w:val="24"/>
                <w:szCs w:val="24"/>
              </w:rPr>
              <w:tab/>
            </w:r>
          </w:p>
        </w:tc>
        <w:tc>
          <w:tcPr>
            <w:tcW w:w="3237" w:type="dxa"/>
          </w:tcPr>
          <w:p w14:paraId="630A4B3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(TBD)</w:t>
            </w:r>
          </w:p>
        </w:tc>
        <w:tc>
          <w:tcPr>
            <w:tcW w:w="3238" w:type="dxa"/>
          </w:tcPr>
          <w:p w14:paraId="1CF3627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2 (Exempt)</w:t>
            </w:r>
          </w:p>
        </w:tc>
        <w:tc>
          <w:tcPr>
            <w:tcW w:w="3238" w:type="dxa"/>
            <w:vMerge/>
          </w:tcPr>
          <w:p w14:paraId="4015D928" w14:textId="77777777" w:rsidR="000232A2" w:rsidRPr="000232A2" w:rsidRDefault="000232A2" w:rsidP="000232A2">
            <w:pPr>
              <w:spacing w:after="120"/>
              <w:rPr>
                <w:rFonts w:ascii="Calibri" w:hAnsi="Calibri" w:cs="Calibri"/>
                <w:sz w:val="24"/>
                <w:szCs w:val="24"/>
              </w:rPr>
            </w:pPr>
          </w:p>
        </w:tc>
      </w:tr>
      <w:tr w:rsidR="000232A2" w:rsidRPr="000232A2" w14:paraId="147F3407" w14:textId="77777777" w:rsidTr="000008D3">
        <w:trPr>
          <w:cantSplit/>
        </w:trPr>
        <w:tc>
          <w:tcPr>
            <w:tcW w:w="3237" w:type="dxa"/>
          </w:tcPr>
          <w:p w14:paraId="16D8A1C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Medical Specialty:</w:t>
            </w:r>
            <w:r w:rsidRPr="000232A2">
              <w:rPr>
                <w:rFonts w:ascii="Calibri" w:hAnsi="Calibri" w:cs="Calibri"/>
                <w:sz w:val="24"/>
                <w:szCs w:val="24"/>
              </w:rPr>
              <w:tab/>
            </w:r>
          </w:p>
        </w:tc>
        <w:tc>
          <w:tcPr>
            <w:tcW w:w="3237" w:type="dxa"/>
          </w:tcPr>
          <w:p w14:paraId="0FC22EE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(TBD)</w:t>
            </w:r>
          </w:p>
        </w:tc>
        <w:tc>
          <w:tcPr>
            <w:tcW w:w="3238" w:type="dxa"/>
          </w:tcPr>
          <w:p w14:paraId="278CFEF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Physical Medicine</w:t>
            </w:r>
          </w:p>
        </w:tc>
        <w:tc>
          <w:tcPr>
            <w:tcW w:w="3238" w:type="dxa"/>
            <w:vMerge/>
          </w:tcPr>
          <w:p w14:paraId="671E67C1" w14:textId="77777777" w:rsidR="000232A2" w:rsidRPr="000232A2" w:rsidRDefault="000232A2" w:rsidP="000232A2">
            <w:pPr>
              <w:spacing w:after="120"/>
              <w:rPr>
                <w:rFonts w:ascii="Calibri" w:hAnsi="Calibri" w:cs="Calibri"/>
                <w:sz w:val="24"/>
                <w:szCs w:val="24"/>
              </w:rPr>
            </w:pPr>
          </w:p>
        </w:tc>
      </w:tr>
      <w:tr w:rsidR="000232A2" w:rsidRPr="000232A2" w14:paraId="6DD501FD" w14:textId="77777777" w:rsidTr="000232A2">
        <w:trPr>
          <w:cantSplit/>
        </w:trPr>
        <w:tc>
          <w:tcPr>
            <w:tcW w:w="3237" w:type="dxa"/>
            <w:shd w:val="clear" w:color="auto" w:fill="DEEAF6"/>
          </w:tcPr>
          <w:p w14:paraId="6EFBAD02"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Intended Use</w:t>
            </w:r>
          </w:p>
        </w:tc>
        <w:tc>
          <w:tcPr>
            <w:tcW w:w="3237" w:type="dxa"/>
            <w:shd w:val="clear" w:color="auto" w:fill="DEEAF6"/>
          </w:tcPr>
          <w:p w14:paraId="482915F8"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6B3CA8D4"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1125AFC6" w14:textId="77777777" w:rsidR="000232A2" w:rsidRPr="000232A2" w:rsidRDefault="000232A2" w:rsidP="000232A2">
            <w:pPr>
              <w:spacing w:after="120"/>
              <w:rPr>
                <w:rFonts w:ascii="Calibri" w:hAnsi="Calibri" w:cs="Calibri"/>
                <w:sz w:val="24"/>
                <w:szCs w:val="24"/>
              </w:rPr>
            </w:pPr>
          </w:p>
        </w:tc>
      </w:tr>
      <w:tr w:rsidR="000232A2" w:rsidRPr="000232A2" w14:paraId="4D4E0DF5" w14:textId="77777777" w:rsidTr="000008D3">
        <w:trPr>
          <w:cantSplit/>
        </w:trPr>
        <w:tc>
          <w:tcPr>
            <w:tcW w:w="3237" w:type="dxa"/>
          </w:tcPr>
          <w:p w14:paraId="1FBA368E"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Intended Use</w:t>
            </w:r>
          </w:p>
        </w:tc>
        <w:tc>
          <w:tcPr>
            <w:tcW w:w="3237" w:type="dxa"/>
          </w:tcPr>
          <w:p w14:paraId="45CBB1F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Wearable speech generating device for patients who have who have debilitating or life-threatening conditions that impair speech and language, physical movement and or neuro muscular function, including but not limited to amyotrophic lateral sclerosis (ALS).</w:t>
            </w:r>
          </w:p>
          <w:p w14:paraId="3276218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Augmentative communication device utilizing a wearable, noninvasive brain-computer interface (BCI) utilizing dry EEG sensors and on-device processing to detect visual mental fixation.</w:t>
            </w:r>
          </w:p>
          <w:p w14:paraId="78F1DE22" w14:textId="77777777" w:rsidR="000232A2" w:rsidRPr="000232A2" w:rsidRDefault="000232A2" w:rsidP="000232A2">
            <w:pPr>
              <w:spacing w:after="120"/>
              <w:rPr>
                <w:rFonts w:ascii="Calibri" w:hAnsi="Calibri" w:cs="Calibri"/>
                <w:sz w:val="24"/>
                <w:szCs w:val="24"/>
              </w:rPr>
            </w:pPr>
          </w:p>
        </w:tc>
        <w:tc>
          <w:tcPr>
            <w:tcW w:w="3238" w:type="dxa"/>
          </w:tcPr>
          <w:p w14:paraId="71E3BC3A" w14:textId="77777777" w:rsidR="000232A2" w:rsidRPr="000232A2" w:rsidRDefault="000232A2" w:rsidP="000232A2">
            <w:pPr>
              <w:spacing w:after="120"/>
              <w:rPr>
                <w:rFonts w:ascii="Calibri" w:hAnsi="Calibri" w:cs="Calibri"/>
                <w:sz w:val="24"/>
                <w:szCs w:val="24"/>
                <w:highlight w:val="green"/>
              </w:rPr>
            </w:pPr>
            <w:r w:rsidRPr="000232A2">
              <w:rPr>
                <w:rFonts w:ascii="Calibri" w:hAnsi="Calibri" w:cs="Calibri"/>
                <w:sz w:val="24"/>
                <w:szCs w:val="24"/>
              </w:rPr>
              <w:t>Individuals who, due to physical and/or cognitive conditions, require an AAC device for Speech and environmental controls</w:t>
            </w:r>
          </w:p>
        </w:tc>
        <w:tc>
          <w:tcPr>
            <w:tcW w:w="3238" w:type="dxa"/>
          </w:tcPr>
          <w:p w14:paraId="48B9034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Tobii Dynavox I-13 intended use is for general AAC use with speech and environmental controls. </w:t>
            </w:r>
          </w:p>
          <w:p w14:paraId="7CBF2DD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Cognixion ONE Axon specifies a greater severity of disease. </w:t>
            </w:r>
          </w:p>
        </w:tc>
      </w:tr>
      <w:tr w:rsidR="000232A2" w:rsidRPr="000232A2" w14:paraId="3D8206E4" w14:textId="77777777" w:rsidTr="000008D3">
        <w:trPr>
          <w:cantSplit/>
        </w:trPr>
        <w:tc>
          <w:tcPr>
            <w:tcW w:w="3237" w:type="dxa"/>
          </w:tcPr>
          <w:p w14:paraId="467A583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Patient Age</w:t>
            </w:r>
          </w:p>
        </w:tc>
        <w:tc>
          <w:tcPr>
            <w:tcW w:w="3237" w:type="dxa"/>
          </w:tcPr>
          <w:p w14:paraId="5E979C4F"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Adults ≥ 18 years</w:t>
            </w:r>
          </w:p>
        </w:tc>
        <w:tc>
          <w:tcPr>
            <w:tcW w:w="3238" w:type="dxa"/>
          </w:tcPr>
          <w:p w14:paraId="79546A7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Appropriate for users of all ages</w:t>
            </w:r>
          </w:p>
        </w:tc>
        <w:tc>
          <w:tcPr>
            <w:tcW w:w="3238" w:type="dxa"/>
          </w:tcPr>
          <w:p w14:paraId="368593C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Specified use limited to adults for Cognixion ONE Axon</w:t>
            </w:r>
          </w:p>
        </w:tc>
      </w:tr>
      <w:tr w:rsidR="000232A2" w:rsidRPr="000232A2" w14:paraId="3ECDFE6C" w14:textId="77777777" w:rsidTr="000232A2">
        <w:trPr>
          <w:cantSplit/>
        </w:trPr>
        <w:tc>
          <w:tcPr>
            <w:tcW w:w="3237" w:type="dxa"/>
            <w:shd w:val="clear" w:color="auto" w:fill="DEEAF6"/>
          </w:tcPr>
          <w:p w14:paraId="404F2003"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Physical Characteristics</w:t>
            </w:r>
          </w:p>
        </w:tc>
        <w:tc>
          <w:tcPr>
            <w:tcW w:w="3237" w:type="dxa"/>
            <w:shd w:val="clear" w:color="auto" w:fill="DEEAF6"/>
          </w:tcPr>
          <w:p w14:paraId="368BDBFF"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2E83955D"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0905CE74" w14:textId="77777777" w:rsidR="000232A2" w:rsidRPr="000232A2" w:rsidRDefault="000232A2" w:rsidP="000232A2">
            <w:pPr>
              <w:spacing w:after="120"/>
              <w:rPr>
                <w:rFonts w:ascii="Calibri" w:hAnsi="Calibri" w:cs="Calibri"/>
                <w:sz w:val="24"/>
                <w:szCs w:val="24"/>
              </w:rPr>
            </w:pPr>
          </w:p>
        </w:tc>
      </w:tr>
      <w:tr w:rsidR="000232A2" w:rsidRPr="000232A2" w14:paraId="41E8CF11" w14:textId="77777777" w:rsidTr="000008D3">
        <w:trPr>
          <w:cantSplit/>
        </w:trPr>
        <w:tc>
          <w:tcPr>
            <w:tcW w:w="3237" w:type="dxa"/>
          </w:tcPr>
          <w:p w14:paraId="7FA65D9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Dimensions </w:t>
            </w:r>
          </w:p>
        </w:tc>
        <w:tc>
          <w:tcPr>
            <w:tcW w:w="3237" w:type="dxa"/>
          </w:tcPr>
          <w:p w14:paraId="2C62047D" w14:textId="77777777" w:rsidR="000232A2" w:rsidRPr="000232A2" w:rsidRDefault="000232A2" w:rsidP="000232A2">
            <w:pPr>
              <w:widowControl w:val="0"/>
              <w:autoSpaceDE w:val="0"/>
              <w:autoSpaceDN w:val="0"/>
              <w:spacing w:before="1" w:after="120"/>
              <w:rPr>
                <w:rFonts w:ascii="Calibri" w:eastAsia="Arial" w:hAnsi="Calibri" w:cs="Calibri"/>
                <w:sz w:val="24"/>
                <w:szCs w:val="24"/>
              </w:rPr>
            </w:pPr>
            <w:r w:rsidRPr="000232A2">
              <w:rPr>
                <w:rFonts w:ascii="Calibri" w:eastAsia="Arial" w:hAnsi="Calibri" w:cs="Calibri"/>
                <w:sz w:val="24"/>
                <w:szCs w:val="24"/>
              </w:rPr>
              <w:t>33.02 L x 20.32 W x 12.7 H cm</w:t>
            </w:r>
          </w:p>
          <w:p w14:paraId="4752E895" w14:textId="77777777" w:rsidR="000232A2" w:rsidRPr="000232A2" w:rsidRDefault="000232A2" w:rsidP="000232A2">
            <w:pPr>
              <w:widowControl w:val="0"/>
              <w:autoSpaceDE w:val="0"/>
              <w:autoSpaceDN w:val="0"/>
              <w:spacing w:before="1" w:after="120"/>
              <w:rPr>
                <w:rFonts w:ascii="Calibri" w:eastAsia="Arial" w:hAnsi="Calibri" w:cs="Calibri"/>
                <w:sz w:val="24"/>
                <w:szCs w:val="24"/>
              </w:rPr>
            </w:pPr>
            <w:r w:rsidRPr="000232A2">
              <w:rPr>
                <w:rFonts w:ascii="Calibri" w:eastAsia="Arial" w:hAnsi="Calibri" w:cs="Calibri"/>
                <w:sz w:val="24"/>
                <w:szCs w:val="24"/>
              </w:rPr>
              <w:t xml:space="preserve"> 13  L x 8  W x 5  H inches</w:t>
            </w:r>
          </w:p>
        </w:tc>
        <w:tc>
          <w:tcPr>
            <w:tcW w:w="3238" w:type="dxa"/>
          </w:tcPr>
          <w:p w14:paraId="52B1664F"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34.3 W x 24.1 H x 8.1 D cm</w:t>
            </w:r>
          </w:p>
          <w:p w14:paraId="7AAEB7C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13.5 W x 9.5 H x 3.2 D inches</w:t>
            </w:r>
          </w:p>
        </w:tc>
        <w:tc>
          <w:tcPr>
            <w:tcW w:w="3238" w:type="dxa"/>
          </w:tcPr>
          <w:p w14:paraId="1BCDD172" w14:textId="77777777" w:rsidR="000232A2" w:rsidRPr="000232A2" w:rsidRDefault="000232A2" w:rsidP="000232A2">
            <w:pPr>
              <w:spacing w:after="120"/>
              <w:rPr>
                <w:rFonts w:ascii="Calibri" w:hAnsi="Calibri" w:cs="Calibri"/>
                <w:sz w:val="24"/>
                <w:szCs w:val="24"/>
              </w:rPr>
            </w:pPr>
          </w:p>
        </w:tc>
      </w:tr>
      <w:tr w:rsidR="000232A2" w:rsidRPr="000232A2" w14:paraId="528F99A5" w14:textId="77777777" w:rsidTr="000008D3">
        <w:trPr>
          <w:cantSplit/>
        </w:trPr>
        <w:tc>
          <w:tcPr>
            <w:tcW w:w="3237" w:type="dxa"/>
          </w:tcPr>
          <w:p w14:paraId="1B5C920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Weight</w:t>
            </w:r>
          </w:p>
        </w:tc>
        <w:tc>
          <w:tcPr>
            <w:tcW w:w="3237" w:type="dxa"/>
          </w:tcPr>
          <w:p w14:paraId="495BAC2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~1.1 lb. / 500 gm</w:t>
            </w:r>
          </w:p>
        </w:tc>
        <w:tc>
          <w:tcPr>
            <w:tcW w:w="3238" w:type="dxa"/>
          </w:tcPr>
          <w:p w14:paraId="5CE82D2E"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2.3 kg, 5.0 lbs</w:t>
            </w:r>
          </w:p>
        </w:tc>
        <w:tc>
          <w:tcPr>
            <w:tcW w:w="3238" w:type="dxa"/>
          </w:tcPr>
          <w:p w14:paraId="521A35D2" w14:textId="77777777" w:rsidR="000232A2" w:rsidRPr="000232A2" w:rsidRDefault="000232A2" w:rsidP="000232A2">
            <w:pPr>
              <w:spacing w:after="120"/>
              <w:rPr>
                <w:rFonts w:ascii="Calibri" w:hAnsi="Calibri" w:cs="Calibri"/>
                <w:sz w:val="24"/>
                <w:szCs w:val="24"/>
              </w:rPr>
            </w:pPr>
          </w:p>
        </w:tc>
      </w:tr>
      <w:tr w:rsidR="000232A2" w:rsidRPr="000232A2" w14:paraId="3882236B" w14:textId="77777777" w:rsidTr="000008D3">
        <w:trPr>
          <w:cantSplit/>
        </w:trPr>
        <w:tc>
          <w:tcPr>
            <w:tcW w:w="3237" w:type="dxa"/>
          </w:tcPr>
          <w:p w14:paraId="6A063F68"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IP Classification</w:t>
            </w:r>
          </w:p>
        </w:tc>
        <w:tc>
          <w:tcPr>
            <w:tcW w:w="3237" w:type="dxa"/>
          </w:tcPr>
          <w:p w14:paraId="0CBB6B46"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IP22</w:t>
            </w:r>
          </w:p>
        </w:tc>
        <w:tc>
          <w:tcPr>
            <w:tcW w:w="3238" w:type="dxa"/>
          </w:tcPr>
          <w:p w14:paraId="0D0F24E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IP22 (IP54 with I/O covers, no adapter)</w:t>
            </w:r>
          </w:p>
        </w:tc>
        <w:tc>
          <w:tcPr>
            <w:tcW w:w="3238" w:type="dxa"/>
          </w:tcPr>
          <w:p w14:paraId="1906E4BF" w14:textId="77777777" w:rsidR="000232A2" w:rsidRPr="000232A2" w:rsidRDefault="000232A2" w:rsidP="000232A2">
            <w:pPr>
              <w:spacing w:after="120"/>
              <w:rPr>
                <w:rFonts w:ascii="Calibri" w:hAnsi="Calibri" w:cs="Calibri"/>
                <w:sz w:val="24"/>
                <w:szCs w:val="24"/>
              </w:rPr>
            </w:pPr>
          </w:p>
        </w:tc>
      </w:tr>
      <w:tr w:rsidR="000232A2" w:rsidRPr="000232A2" w14:paraId="35809FF3" w14:textId="77777777" w:rsidTr="000232A2">
        <w:trPr>
          <w:cantSplit/>
        </w:trPr>
        <w:tc>
          <w:tcPr>
            <w:tcW w:w="3237" w:type="dxa"/>
            <w:shd w:val="clear" w:color="auto" w:fill="DEEAF6"/>
          </w:tcPr>
          <w:p w14:paraId="739583E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Patient Application</w:t>
            </w:r>
          </w:p>
        </w:tc>
        <w:tc>
          <w:tcPr>
            <w:tcW w:w="3237" w:type="dxa"/>
            <w:shd w:val="clear" w:color="auto" w:fill="DEEAF6"/>
          </w:tcPr>
          <w:p w14:paraId="49F2326C"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6B853CA9"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71752105" w14:textId="77777777" w:rsidR="000232A2" w:rsidRPr="000232A2" w:rsidRDefault="000232A2" w:rsidP="000232A2">
            <w:pPr>
              <w:spacing w:after="120"/>
              <w:rPr>
                <w:rFonts w:ascii="Calibri" w:hAnsi="Calibri" w:cs="Calibri"/>
                <w:sz w:val="24"/>
                <w:szCs w:val="24"/>
              </w:rPr>
            </w:pPr>
          </w:p>
        </w:tc>
      </w:tr>
      <w:tr w:rsidR="000232A2" w:rsidRPr="000232A2" w14:paraId="7A640E4D" w14:textId="77777777" w:rsidTr="000008D3">
        <w:trPr>
          <w:cantSplit/>
        </w:trPr>
        <w:tc>
          <w:tcPr>
            <w:tcW w:w="3237" w:type="dxa"/>
          </w:tcPr>
          <w:p w14:paraId="2284ECBE"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Application</w:t>
            </w:r>
            <w:r w:rsidRPr="000232A2">
              <w:rPr>
                <w:rFonts w:ascii="Calibri" w:hAnsi="Calibri" w:cs="Calibri"/>
                <w:sz w:val="24"/>
                <w:szCs w:val="24"/>
              </w:rPr>
              <w:tab/>
            </w:r>
            <w:r w:rsidRPr="000232A2">
              <w:rPr>
                <w:rFonts w:ascii="Calibri" w:hAnsi="Calibri" w:cs="Calibri"/>
                <w:sz w:val="24"/>
                <w:szCs w:val="24"/>
              </w:rPr>
              <w:tab/>
            </w:r>
          </w:p>
        </w:tc>
        <w:tc>
          <w:tcPr>
            <w:tcW w:w="3237" w:type="dxa"/>
          </w:tcPr>
          <w:p w14:paraId="607B091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Wearable, applied to head</w:t>
            </w:r>
          </w:p>
        </w:tc>
        <w:tc>
          <w:tcPr>
            <w:tcW w:w="3238" w:type="dxa"/>
          </w:tcPr>
          <w:p w14:paraId="6B18AFE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Mounted (example: wheelchair or table) via  REHAdapt or Daessy plate</w:t>
            </w:r>
          </w:p>
        </w:tc>
        <w:tc>
          <w:tcPr>
            <w:tcW w:w="3238" w:type="dxa"/>
            <w:vMerge w:val="restart"/>
          </w:tcPr>
          <w:p w14:paraId="2D2187D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Cognixion ONE Axon is patient body worn, Tobii Dynavox I-13 is mounted in proximity to patient</w:t>
            </w:r>
          </w:p>
        </w:tc>
      </w:tr>
      <w:tr w:rsidR="000232A2" w:rsidRPr="000232A2" w14:paraId="7EBF6125" w14:textId="77777777" w:rsidTr="000008D3">
        <w:trPr>
          <w:cantSplit/>
        </w:trPr>
        <w:tc>
          <w:tcPr>
            <w:tcW w:w="3237" w:type="dxa"/>
          </w:tcPr>
          <w:p w14:paraId="6B8594B5"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Working distance</w:t>
            </w:r>
            <w:r w:rsidRPr="000232A2">
              <w:rPr>
                <w:rFonts w:ascii="Calibri" w:hAnsi="Calibri" w:cs="Calibri"/>
                <w:sz w:val="24"/>
                <w:szCs w:val="24"/>
              </w:rPr>
              <w:tab/>
            </w:r>
          </w:p>
        </w:tc>
        <w:tc>
          <w:tcPr>
            <w:tcW w:w="3237" w:type="dxa"/>
          </w:tcPr>
          <w:p w14:paraId="7EA6E3F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Wearable, applied to head</w:t>
            </w:r>
          </w:p>
        </w:tc>
        <w:tc>
          <w:tcPr>
            <w:tcW w:w="3238" w:type="dxa"/>
          </w:tcPr>
          <w:p w14:paraId="6383FFC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45-85 cm; 18-33 inches</w:t>
            </w:r>
          </w:p>
        </w:tc>
        <w:tc>
          <w:tcPr>
            <w:tcW w:w="3238" w:type="dxa"/>
            <w:vMerge/>
          </w:tcPr>
          <w:p w14:paraId="59F7492E" w14:textId="77777777" w:rsidR="000232A2" w:rsidRPr="000232A2" w:rsidRDefault="000232A2" w:rsidP="000232A2">
            <w:pPr>
              <w:spacing w:after="120"/>
              <w:rPr>
                <w:rFonts w:ascii="Calibri" w:hAnsi="Calibri" w:cs="Calibri"/>
                <w:sz w:val="24"/>
                <w:szCs w:val="24"/>
              </w:rPr>
            </w:pPr>
          </w:p>
        </w:tc>
      </w:tr>
      <w:tr w:rsidR="000232A2" w:rsidRPr="000232A2" w14:paraId="19F496CA" w14:textId="77777777" w:rsidTr="000232A2">
        <w:trPr>
          <w:cantSplit/>
        </w:trPr>
        <w:tc>
          <w:tcPr>
            <w:tcW w:w="3237" w:type="dxa"/>
            <w:shd w:val="clear" w:color="auto" w:fill="DEEAF6"/>
          </w:tcPr>
          <w:p w14:paraId="0EFEB6D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Patient Interface</w:t>
            </w:r>
          </w:p>
        </w:tc>
        <w:tc>
          <w:tcPr>
            <w:tcW w:w="3237" w:type="dxa"/>
            <w:shd w:val="clear" w:color="auto" w:fill="DEEAF6"/>
          </w:tcPr>
          <w:p w14:paraId="5CB81277"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1CA95552"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273AE875" w14:textId="77777777" w:rsidR="000232A2" w:rsidRPr="000232A2" w:rsidRDefault="000232A2" w:rsidP="000232A2">
            <w:pPr>
              <w:spacing w:after="120"/>
              <w:rPr>
                <w:rFonts w:ascii="Calibri" w:hAnsi="Calibri" w:cs="Calibri"/>
                <w:sz w:val="24"/>
                <w:szCs w:val="24"/>
              </w:rPr>
            </w:pPr>
          </w:p>
        </w:tc>
      </w:tr>
      <w:tr w:rsidR="000232A2" w:rsidRPr="000232A2" w14:paraId="618411E4" w14:textId="77777777" w:rsidTr="000008D3">
        <w:trPr>
          <w:cantSplit/>
        </w:trPr>
        <w:tc>
          <w:tcPr>
            <w:tcW w:w="3237" w:type="dxa"/>
          </w:tcPr>
          <w:p w14:paraId="57498565"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Display</w:t>
            </w:r>
            <w:r w:rsidRPr="000232A2">
              <w:rPr>
                <w:rFonts w:ascii="Calibri" w:hAnsi="Calibri" w:cs="Calibri"/>
                <w:sz w:val="24"/>
                <w:szCs w:val="24"/>
              </w:rPr>
              <w:tab/>
            </w:r>
            <w:r w:rsidRPr="000232A2">
              <w:rPr>
                <w:rFonts w:ascii="Calibri" w:hAnsi="Calibri" w:cs="Calibri"/>
                <w:sz w:val="24"/>
                <w:szCs w:val="24"/>
              </w:rPr>
              <w:tab/>
            </w:r>
          </w:p>
        </w:tc>
        <w:tc>
          <w:tcPr>
            <w:tcW w:w="3237" w:type="dxa"/>
          </w:tcPr>
          <w:p w14:paraId="3A8F4E8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 5 inch high brightness, high color gamut TFT LCD</w:t>
            </w:r>
          </w:p>
        </w:tc>
        <w:tc>
          <w:tcPr>
            <w:tcW w:w="3238" w:type="dxa"/>
          </w:tcPr>
          <w:p w14:paraId="26C38A66"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13.3 inch LED backlit touchscreen</w:t>
            </w:r>
          </w:p>
        </w:tc>
        <w:tc>
          <w:tcPr>
            <w:tcW w:w="3238" w:type="dxa"/>
          </w:tcPr>
          <w:p w14:paraId="36A1353C" w14:textId="77777777" w:rsidR="000232A2" w:rsidRPr="000232A2" w:rsidRDefault="000232A2" w:rsidP="000232A2">
            <w:pPr>
              <w:spacing w:after="120"/>
              <w:rPr>
                <w:rFonts w:ascii="Calibri" w:hAnsi="Calibri" w:cs="Calibri"/>
                <w:sz w:val="24"/>
                <w:szCs w:val="24"/>
              </w:rPr>
            </w:pPr>
          </w:p>
        </w:tc>
      </w:tr>
      <w:tr w:rsidR="000232A2" w:rsidRPr="000232A2" w14:paraId="71215242" w14:textId="77777777" w:rsidTr="000008D3">
        <w:trPr>
          <w:cantSplit/>
        </w:trPr>
        <w:tc>
          <w:tcPr>
            <w:tcW w:w="3237" w:type="dxa"/>
          </w:tcPr>
          <w:p w14:paraId="22AF4287"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Display Resolution</w:t>
            </w:r>
            <w:r w:rsidRPr="000232A2">
              <w:rPr>
                <w:rFonts w:ascii="Calibri" w:hAnsi="Calibri" w:cs="Calibri"/>
                <w:sz w:val="24"/>
                <w:szCs w:val="24"/>
              </w:rPr>
              <w:tab/>
            </w:r>
          </w:p>
        </w:tc>
        <w:tc>
          <w:tcPr>
            <w:tcW w:w="3237" w:type="dxa"/>
          </w:tcPr>
          <w:p w14:paraId="389801B2" w14:textId="77777777" w:rsidR="000232A2" w:rsidRPr="000232A2" w:rsidRDefault="000232A2" w:rsidP="000232A2">
            <w:pPr>
              <w:spacing w:after="120"/>
              <w:rPr>
                <w:rFonts w:ascii="Calibri" w:hAnsi="Calibri" w:cs="Calibri"/>
                <w:sz w:val="24"/>
                <w:szCs w:val="24"/>
                <w:highlight w:val="green"/>
              </w:rPr>
            </w:pPr>
            <w:r w:rsidRPr="000232A2">
              <w:rPr>
                <w:rFonts w:ascii="Calibri" w:hAnsi="Calibri" w:cs="Calibri"/>
                <w:sz w:val="24"/>
                <w:szCs w:val="24"/>
              </w:rPr>
              <w:t>1920 x 1080</w:t>
            </w:r>
            <w:r w:rsidRPr="000232A2">
              <w:rPr>
                <w:rFonts w:ascii="Calibri" w:hAnsi="Calibri" w:cs="Calibri"/>
                <w:sz w:val="24"/>
                <w:szCs w:val="24"/>
              </w:rPr>
              <w:tab/>
            </w:r>
          </w:p>
        </w:tc>
        <w:tc>
          <w:tcPr>
            <w:tcW w:w="3238" w:type="dxa"/>
          </w:tcPr>
          <w:p w14:paraId="3A85DC8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1920 x 1080 Front,</w:t>
            </w:r>
          </w:p>
          <w:p w14:paraId="3C6A4990"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480 x 128 (Rear)</w:t>
            </w:r>
          </w:p>
        </w:tc>
        <w:tc>
          <w:tcPr>
            <w:tcW w:w="3238" w:type="dxa"/>
          </w:tcPr>
          <w:p w14:paraId="5494F25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Equivalent</w:t>
            </w:r>
          </w:p>
        </w:tc>
      </w:tr>
      <w:tr w:rsidR="000232A2" w:rsidRPr="000232A2" w14:paraId="17EB9594" w14:textId="77777777" w:rsidTr="000008D3">
        <w:trPr>
          <w:cantSplit/>
        </w:trPr>
        <w:tc>
          <w:tcPr>
            <w:tcW w:w="3237" w:type="dxa"/>
          </w:tcPr>
          <w:p w14:paraId="265DB4B3"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Display Brightness</w:t>
            </w:r>
            <w:r w:rsidRPr="000232A2">
              <w:rPr>
                <w:rFonts w:ascii="Calibri" w:hAnsi="Calibri" w:cs="Calibri"/>
                <w:sz w:val="24"/>
                <w:szCs w:val="24"/>
              </w:rPr>
              <w:tab/>
            </w:r>
          </w:p>
        </w:tc>
        <w:tc>
          <w:tcPr>
            <w:tcW w:w="3237" w:type="dxa"/>
          </w:tcPr>
          <w:p w14:paraId="73EA014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2000 nits </w:t>
            </w:r>
            <w:r w:rsidRPr="000232A2">
              <w:rPr>
                <w:rFonts w:ascii="Calibri" w:hAnsi="Calibri" w:cs="Calibri"/>
                <w:sz w:val="24"/>
                <w:szCs w:val="24"/>
              </w:rPr>
              <w:tab/>
            </w:r>
          </w:p>
        </w:tc>
        <w:tc>
          <w:tcPr>
            <w:tcW w:w="3238" w:type="dxa"/>
          </w:tcPr>
          <w:p w14:paraId="73400138"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300 nits</w:t>
            </w:r>
          </w:p>
        </w:tc>
        <w:tc>
          <w:tcPr>
            <w:tcW w:w="3238" w:type="dxa"/>
          </w:tcPr>
          <w:p w14:paraId="797BA81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Cognixion ONE Axon is designed for use in sunlight </w:t>
            </w:r>
          </w:p>
        </w:tc>
      </w:tr>
      <w:tr w:rsidR="000232A2" w:rsidRPr="000232A2" w14:paraId="0B5E94AE" w14:textId="77777777" w:rsidTr="000232A2">
        <w:trPr>
          <w:cantSplit/>
        </w:trPr>
        <w:tc>
          <w:tcPr>
            <w:tcW w:w="3237" w:type="dxa"/>
          </w:tcPr>
          <w:p w14:paraId="43D61CEA"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Touchscreen</w:t>
            </w:r>
            <w:r w:rsidRPr="000232A2">
              <w:rPr>
                <w:rFonts w:ascii="Calibri" w:hAnsi="Calibri" w:cs="Calibri"/>
                <w:sz w:val="24"/>
                <w:szCs w:val="24"/>
              </w:rPr>
              <w:tab/>
            </w:r>
            <w:r w:rsidRPr="000232A2">
              <w:rPr>
                <w:rFonts w:ascii="Calibri" w:hAnsi="Calibri" w:cs="Calibri"/>
                <w:sz w:val="24"/>
                <w:szCs w:val="24"/>
              </w:rPr>
              <w:tab/>
            </w:r>
          </w:p>
        </w:tc>
        <w:tc>
          <w:tcPr>
            <w:tcW w:w="3237" w:type="dxa"/>
            <w:shd w:val="clear" w:color="auto" w:fill="BFBFBF"/>
          </w:tcPr>
          <w:p w14:paraId="0820282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(none)</w:t>
            </w:r>
          </w:p>
        </w:tc>
        <w:tc>
          <w:tcPr>
            <w:tcW w:w="3238" w:type="dxa"/>
          </w:tcPr>
          <w:p w14:paraId="54B156A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Capacitive Touch</w:t>
            </w:r>
          </w:p>
        </w:tc>
        <w:tc>
          <w:tcPr>
            <w:tcW w:w="3238" w:type="dxa"/>
          </w:tcPr>
          <w:p w14:paraId="32553EFF"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Cognixion ONE Axon is a wearable so no external touchscreen is utilized</w:t>
            </w:r>
          </w:p>
        </w:tc>
      </w:tr>
      <w:tr w:rsidR="000232A2" w:rsidRPr="000232A2" w14:paraId="51C49632" w14:textId="77777777" w:rsidTr="000008D3">
        <w:trPr>
          <w:cantSplit/>
        </w:trPr>
        <w:tc>
          <w:tcPr>
            <w:tcW w:w="3237" w:type="dxa"/>
          </w:tcPr>
          <w:p w14:paraId="467A9B1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Switch Access</w:t>
            </w:r>
          </w:p>
        </w:tc>
        <w:tc>
          <w:tcPr>
            <w:tcW w:w="3237" w:type="dxa"/>
          </w:tcPr>
          <w:p w14:paraId="689CD74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63FBF71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54440D7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External access to connected devices (various interfaces)</w:t>
            </w:r>
          </w:p>
        </w:tc>
      </w:tr>
      <w:tr w:rsidR="000232A2" w:rsidRPr="000232A2" w14:paraId="30E478BB" w14:textId="77777777" w:rsidTr="000232A2">
        <w:trPr>
          <w:cantSplit/>
        </w:trPr>
        <w:tc>
          <w:tcPr>
            <w:tcW w:w="3237" w:type="dxa"/>
          </w:tcPr>
          <w:p w14:paraId="7DC2D673"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Head Pose Tracking</w:t>
            </w:r>
            <w:r w:rsidRPr="000232A2">
              <w:rPr>
                <w:rFonts w:ascii="Calibri" w:hAnsi="Calibri" w:cs="Calibri"/>
                <w:sz w:val="24"/>
                <w:szCs w:val="24"/>
              </w:rPr>
              <w:tab/>
            </w:r>
          </w:p>
        </w:tc>
        <w:tc>
          <w:tcPr>
            <w:tcW w:w="3237" w:type="dxa"/>
          </w:tcPr>
          <w:p w14:paraId="36A9F543"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 Integrated IMU in headset</w:t>
            </w:r>
          </w:p>
        </w:tc>
        <w:tc>
          <w:tcPr>
            <w:tcW w:w="3238" w:type="dxa"/>
            <w:shd w:val="clear" w:color="auto" w:fill="BFBFBF"/>
          </w:tcPr>
          <w:p w14:paraId="3132CC01"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(none)</w:t>
            </w:r>
          </w:p>
        </w:tc>
        <w:tc>
          <w:tcPr>
            <w:tcW w:w="3238" w:type="dxa"/>
          </w:tcPr>
          <w:p w14:paraId="04C912D7" w14:textId="77777777" w:rsidR="000232A2" w:rsidRPr="000232A2" w:rsidRDefault="000232A2" w:rsidP="000232A2">
            <w:pPr>
              <w:spacing w:after="120"/>
              <w:rPr>
                <w:rFonts w:ascii="Calibri" w:hAnsi="Calibri" w:cs="Calibri"/>
                <w:sz w:val="24"/>
                <w:szCs w:val="24"/>
              </w:rPr>
            </w:pPr>
          </w:p>
        </w:tc>
      </w:tr>
      <w:tr w:rsidR="000232A2" w:rsidRPr="000232A2" w14:paraId="08433605" w14:textId="77777777" w:rsidTr="000008D3">
        <w:trPr>
          <w:cantSplit/>
        </w:trPr>
        <w:tc>
          <w:tcPr>
            <w:tcW w:w="3237" w:type="dxa"/>
          </w:tcPr>
          <w:p w14:paraId="47F8615E"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Eye Tracking</w:t>
            </w:r>
          </w:p>
        </w:tc>
        <w:tc>
          <w:tcPr>
            <w:tcW w:w="3237" w:type="dxa"/>
          </w:tcPr>
          <w:p w14:paraId="1EBC3F46"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36D4180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01AA95D8" w14:textId="77777777" w:rsidR="000232A2" w:rsidRPr="000232A2" w:rsidRDefault="000232A2" w:rsidP="000232A2">
            <w:pPr>
              <w:spacing w:after="120"/>
              <w:rPr>
                <w:rFonts w:ascii="Calibri" w:hAnsi="Calibri" w:cs="Calibri"/>
                <w:sz w:val="24"/>
                <w:szCs w:val="24"/>
              </w:rPr>
            </w:pPr>
          </w:p>
        </w:tc>
      </w:tr>
      <w:tr w:rsidR="000232A2" w:rsidRPr="000232A2" w14:paraId="39BD6F9B" w14:textId="77777777" w:rsidTr="000008D3">
        <w:trPr>
          <w:cantSplit/>
        </w:trPr>
        <w:tc>
          <w:tcPr>
            <w:tcW w:w="3237" w:type="dxa"/>
          </w:tcPr>
          <w:p w14:paraId="157C1A4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Eye Tracking Camera Distance</w:t>
            </w:r>
          </w:p>
        </w:tc>
        <w:tc>
          <w:tcPr>
            <w:tcW w:w="3237" w:type="dxa"/>
          </w:tcPr>
          <w:p w14:paraId="55094364"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~6.3 cm/2.5 inches</w:t>
            </w:r>
          </w:p>
        </w:tc>
        <w:tc>
          <w:tcPr>
            <w:tcW w:w="3238" w:type="dxa"/>
          </w:tcPr>
          <w:p w14:paraId="5F6B3EF6"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~60 cm/24 inches</w:t>
            </w:r>
          </w:p>
        </w:tc>
        <w:tc>
          <w:tcPr>
            <w:tcW w:w="3238" w:type="dxa"/>
          </w:tcPr>
          <w:p w14:paraId="305B4D9E" w14:textId="77777777" w:rsidR="000232A2" w:rsidRPr="000232A2" w:rsidRDefault="000232A2" w:rsidP="000232A2">
            <w:pPr>
              <w:spacing w:after="120"/>
              <w:rPr>
                <w:rFonts w:ascii="Calibri" w:hAnsi="Calibri" w:cs="Calibri"/>
                <w:sz w:val="24"/>
                <w:szCs w:val="24"/>
              </w:rPr>
            </w:pPr>
          </w:p>
        </w:tc>
      </w:tr>
      <w:tr w:rsidR="000232A2" w:rsidRPr="000232A2" w14:paraId="59C0743F" w14:textId="77777777" w:rsidTr="000008D3">
        <w:trPr>
          <w:cantSplit/>
        </w:trPr>
        <w:tc>
          <w:tcPr>
            <w:tcW w:w="3237" w:type="dxa"/>
          </w:tcPr>
          <w:p w14:paraId="336F528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Eye Tracking Recalibration</w:t>
            </w:r>
          </w:p>
        </w:tc>
        <w:tc>
          <w:tcPr>
            <w:tcW w:w="3237" w:type="dxa"/>
          </w:tcPr>
          <w:p w14:paraId="50BE720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Stable position of user in wearable headset</w:t>
            </w:r>
          </w:p>
        </w:tc>
        <w:tc>
          <w:tcPr>
            <w:tcW w:w="3238" w:type="dxa"/>
          </w:tcPr>
          <w:p w14:paraId="3529D7C7"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Any repositioning of user relative to device</w:t>
            </w:r>
          </w:p>
        </w:tc>
        <w:tc>
          <w:tcPr>
            <w:tcW w:w="3238" w:type="dxa"/>
          </w:tcPr>
          <w:p w14:paraId="2147C795"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With the Tobii I-13 any repositioning of the end user or system causes the system to need recalibration to meet the user's needs</w:t>
            </w:r>
          </w:p>
        </w:tc>
      </w:tr>
      <w:tr w:rsidR="000232A2" w:rsidRPr="000232A2" w14:paraId="2CC79B7E" w14:textId="77777777" w:rsidTr="000232A2">
        <w:trPr>
          <w:cantSplit/>
        </w:trPr>
        <w:tc>
          <w:tcPr>
            <w:tcW w:w="3237" w:type="dxa"/>
            <w:shd w:val="clear" w:color="auto" w:fill="FFF2CC"/>
          </w:tcPr>
          <w:p w14:paraId="47387BE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Brain-Computer Interface (BCI)</w:t>
            </w:r>
          </w:p>
        </w:tc>
        <w:tc>
          <w:tcPr>
            <w:tcW w:w="3237" w:type="dxa"/>
            <w:shd w:val="clear" w:color="auto" w:fill="FFF2CC"/>
          </w:tcPr>
          <w:p w14:paraId="5CF6907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 – Visual Gaze Capture via SSVEP</w:t>
            </w:r>
          </w:p>
        </w:tc>
        <w:tc>
          <w:tcPr>
            <w:tcW w:w="3238" w:type="dxa"/>
            <w:shd w:val="clear" w:color="auto" w:fill="BFBFBF"/>
          </w:tcPr>
          <w:p w14:paraId="7A119BAB"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(none)</w:t>
            </w:r>
          </w:p>
        </w:tc>
        <w:tc>
          <w:tcPr>
            <w:tcW w:w="3238" w:type="dxa"/>
            <w:shd w:val="clear" w:color="auto" w:fill="FFF2CC"/>
          </w:tcPr>
          <w:p w14:paraId="108DD8EC"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Cognixion ONE Axon BCI supports communication in late stages of disease where no motor control remains (i.e patients with locked-in syndrome)</w:t>
            </w:r>
          </w:p>
        </w:tc>
      </w:tr>
      <w:tr w:rsidR="000232A2" w:rsidRPr="000232A2" w14:paraId="56BD3561" w14:textId="77777777" w:rsidTr="000232A2">
        <w:trPr>
          <w:cantSplit/>
        </w:trPr>
        <w:tc>
          <w:tcPr>
            <w:tcW w:w="3237" w:type="dxa"/>
            <w:shd w:val="clear" w:color="auto" w:fill="DEEAF6"/>
          </w:tcPr>
          <w:p w14:paraId="00A50EBD"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Caregiver Access</w:t>
            </w:r>
          </w:p>
        </w:tc>
        <w:tc>
          <w:tcPr>
            <w:tcW w:w="3237" w:type="dxa"/>
            <w:shd w:val="clear" w:color="auto" w:fill="DEEAF6"/>
          </w:tcPr>
          <w:p w14:paraId="57331398"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5D838B21"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1A7D5F49" w14:textId="77777777" w:rsidR="000232A2" w:rsidRPr="000232A2" w:rsidRDefault="000232A2" w:rsidP="000232A2">
            <w:pPr>
              <w:spacing w:after="120"/>
              <w:rPr>
                <w:rFonts w:ascii="Calibri" w:hAnsi="Calibri" w:cs="Calibri"/>
                <w:sz w:val="24"/>
                <w:szCs w:val="24"/>
              </w:rPr>
            </w:pPr>
          </w:p>
        </w:tc>
      </w:tr>
      <w:tr w:rsidR="000232A2" w:rsidRPr="000232A2" w14:paraId="2020811E" w14:textId="77777777" w:rsidTr="000008D3">
        <w:trPr>
          <w:cantSplit/>
        </w:trPr>
        <w:tc>
          <w:tcPr>
            <w:tcW w:w="3237" w:type="dxa"/>
          </w:tcPr>
          <w:p w14:paraId="33B5BD7B"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With Device</w:t>
            </w:r>
            <w:r w:rsidRPr="000232A2">
              <w:rPr>
                <w:rFonts w:ascii="Calibri" w:hAnsi="Calibri" w:cs="Calibri"/>
                <w:sz w:val="24"/>
                <w:szCs w:val="24"/>
              </w:rPr>
              <w:tab/>
            </w:r>
            <w:r w:rsidRPr="000232A2">
              <w:rPr>
                <w:rFonts w:ascii="Calibri" w:hAnsi="Calibri" w:cs="Calibri"/>
                <w:sz w:val="24"/>
                <w:szCs w:val="24"/>
              </w:rPr>
              <w:tab/>
            </w:r>
          </w:p>
        </w:tc>
        <w:tc>
          <w:tcPr>
            <w:tcW w:w="3237" w:type="dxa"/>
          </w:tcPr>
          <w:p w14:paraId="5E32D918"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Headset display banner messages through lens</w:t>
            </w:r>
          </w:p>
        </w:tc>
        <w:tc>
          <w:tcPr>
            <w:tcW w:w="3238" w:type="dxa"/>
          </w:tcPr>
          <w:p w14:paraId="5FBF5D83"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Front or Rear display</w:t>
            </w:r>
          </w:p>
        </w:tc>
        <w:tc>
          <w:tcPr>
            <w:tcW w:w="3238" w:type="dxa"/>
          </w:tcPr>
          <w:p w14:paraId="4B7344BA" w14:textId="77777777" w:rsidR="000232A2" w:rsidRPr="000232A2" w:rsidRDefault="000232A2" w:rsidP="000232A2">
            <w:pPr>
              <w:spacing w:after="120"/>
              <w:rPr>
                <w:rFonts w:ascii="Calibri" w:hAnsi="Calibri" w:cs="Calibri"/>
                <w:sz w:val="24"/>
                <w:szCs w:val="24"/>
              </w:rPr>
            </w:pPr>
          </w:p>
        </w:tc>
      </w:tr>
      <w:tr w:rsidR="000232A2" w:rsidRPr="000232A2" w14:paraId="5329F77A" w14:textId="77777777" w:rsidTr="000008D3">
        <w:trPr>
          <w:cantSplit/>
        </w:trPr>
        <w:tc>
          <w:tcPr>
            <w:tcW w:w="3237" w:type="dxa"/>
          </w:tcPr>
          <w:p w14:paraId="1A0624CE" w14:textId="77777777" w:rsidR="000232A2" w:rsidRPr="000232A2" w:rsidRDefault="000232A2" w:rsidP="000232A2">
            <w:pPr>
              <w:tabs>
                <w:tab w:val="left" w:pos="927"/>
              </w:tabs>
              <w:spacing w:after="120"/>
              <w:rPr>
                <w:rFonts w:ascii="Calibri" w:hAnsi="Calibri" w:cs="Calibri"/>
                <w:sz w:val="24"/>
                <w:szCs w:val="24"/>
              </w:rPr>
            </w:pPr>
            <w:r w:rsidRPr="000232A2">
              <w:rPr>
                <w:rFonts w:ascii="Calibri" w:hAnsi="Calibri" w:cs="Calibri"/>
                <w:sz w:val="24"/>
                <w:szCs w:val="24"/>
              </w:rPr>
              <w:t>Separate Device</w:t>
            </w:r>
            <w:r w:rsidRPr="000232A2">
              <w:rPr>
                <w:rFonts w:ascii="Calibri" w:hAnsi="Calibri" w:cs="Calibri"/>
                <w:sz w:val="24"/>
                <w:szCs w:val="24"/>
              </w:rPr>
              <w:tab/>
            </w:r>
            <w:r w:rsidRPr="000232A2">
              <w:rPr>
                <w:rFonts w:ascii="Calibri" w:hAnsi="Calibri" w:cs="Calibri"/>
                <w:sz w:val="24"/>
                <w:szCs w:val="24"/>
              </w:rPr>
              <w:tab/>
            </w:r>
          </w:p>
        </w:tc>
        <w:tc>
          <w:tcPr>
            <w:tcW w:w="3237" w:type="dxa"/>
          </w:tcPr>
          <w:p w14:paraId="78BEC28E"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Tablet device</w:t>
            </w:r>
          </w:p>
        </w:tc>
        <w:tc>
          <w:tcPr>
            <w:tcW w:w="3238" w:type="dxa"/>
          </w:tcPr>
          <w:p w14:paraId="493ACBF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Tablet device</w:t>
            </w:r>
          </w:p>
        </w:tc>
        <w:tc>
          <w:tcPr>
            <w:tcW w:w="3238" w:type="dxa"/>
          </w:tcPr>
          <w:p w14:paraId="6FB0228A" w14:textId="77777777" w:rsidR="000232A2" w:rsidRPr="000232A2" w:rsidRDefault="000232A2" w:rsidP="000232A2">
            <w:pPr>
              <w:spacing w:after="120"/>
              <w:rPr>
                <w:rFonts w:ascii="Calibri" w:hAnsi="Calibri" w:cs="Calibri"/>
                <w:sz w:val="24"/>
                <w:szCs w:val="24"/>
              </w:rPr>
            </w:pPr>
          </w:p>
        </w:tc>
      </w:tr>
      <w:tr w:rsidR="000232A2" w:rsidRPr="000232A2" w14:paraId="2539B56A" w14:textId="77777777" w:rsidTr="000232A2">
        <w:trPr>
          <w:cantSplit/>
        </w:trPr>
        <w:tc>
          <w:tcPr>
            <w:tcW w:w="3237" w:type="dxa"/>
            <w:shd w:val="clear" w:color="auto" w:fill="DEEAF6"/>
          </w:tcPr>
          <w:p w14:paraId="0C07DA2A"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Use environments:</w:t>
            </w:r>
          </w:p>
        </w:tc>
        <w:tc>
          <w:tcPr>
            <w:tcW w:w="3237" w:type="dxa"/>
            <w:shd w:val="clear" w:color="auto" w:fill="DEEAF6"/>
          </w:tcPr>
          <w:p w14:paraId="244944BE"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29DEEB71" w14:textId="77777777" w:rsidR="000232A2" w:rsidRPr="000232A2" w:rsidRDefault="000232A2" w:rsidP="000232A2">
            <w:pPr>
              <w:spacing w:after="120"/>
              <w:rPr>
                <w:rFonts w:ascii="Calibri" w:hAnsi="Calibri" w:cs="Calibri"/>
                <w:sz w:val="24"/>
                <w:szCs w:val="24"/>
              </w:rPr>
            </w:pPr>
          </w:p>
        </w:tc>
        <w:tc>
          <w:tcPr>
            <w:tcW w:w="3238" w:type="dxa"/>
            <w:shd w:val="clear" w:color="auto" w:fill="DEEAF6"/>
          </w:tcPr>
          <w:p w14:paraId="67FB0D4A" w14:textId="77777777" w:rsidR="000232A2" w:rsidRPr="000232A2" w:rsidRDefault="000232A2" w:rsidP="000232A2">
            <w:pPr>
              <w:spacing w:after="120"/>
              <w:rPr>
                <w:rFonts w:ascii="Calibri" w:hAnsi="Calibri" w:cs="Calibri"/>
                <w:sz w:val="24"/>
                <w:szCs w:val="24"/>
              </w:rPr>
            </w:pPr>
          </w:p>
        </w:tc>
      </w:tr>
      <w:tr w:rsidR="000232A2" w:rsidRPr="000232A2" w14:paraId="1F70B6AE" w14:textId="77777777" w:rsidTr="000008D3">
        <w:trPr>
          <w:cantSplit/>
        </w:trPr>
        <w:tc>
          <w:tcPr>
            <w:tcW w:w="3237" w:type="dxa"/>
          </w:tcPr>
          <w:p w14:paraId="31F15BB5"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 xml:space="preserve">Professional </w:t>
            </w:r>
          </w:p>
        </w:tc>
        <w:tc>
          <w:tcPr>
            <w:tcW w:w="3237" w:type="dxa"/>
          </w:tcPr>
          <w:p w14:paraId="1357EB13"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2EE1F3D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2D548B4C" w14:textId="77777777" w:rsidR="000232A2" w:rsidRPr="000232A2" w:rsidRDefault="000232A2" w:rsidP="000232A2">
            <w:pPr>
              <w:spacing w:after="120"/>
              <w:rPr>
                <w:rFonts w:ascii="Calibri" w:hAnsi="Calibri" w:cs="Calibri"/>
                <w:sz w:val="24"/>
                <w:szCs w:val="24"/>
              </w:rPr>
            </w:pPr>
          </w:p>
        </w:tc>
      </w:tr>
      <w:tr w:rsidR="000232A2" w:rsidRPr="000232A2" w14:paraId="45899F8B" w14:textId="77777777" w:rsidTr="000008D3">
        <w:trPr>
          <w:cantSplit/>
        </w:trPr>
        <w:tc>
          <w:tcPr>
            <w:tcW w:w="3237" w:type="dxa"/>
          </w:tcPr>
          <w:p w14:paraId="421D0368"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Home</w:t>
            </w:r>
          </w:p>
        </w:tc>
        <w:tc>
          <w:tcPr>
            <w:tcW w:w="3237" w:type="dxa"/>
          </w:tcPr>
          <w:p w14:paraId="6E189095"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3F6FA23C"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w:t>
            </w:r>
          </w:p>
        </w:tc>
        <w:tc>
          <w:tcPr>
            <w:tcW w:w="3238" w:type="dxa"/>
          </w:tcPr>
          <w:p w14:paraId="38AFA63F" w14:textId="77777777" w:rsidR="000232A2" w:rsidRPr="000232A2" w:rsidRDefault="000232A2" w:rsidP="000232A2">
            <w:pPr>
              <w:spacing w:after="120"/>
              <w:rPr>
                <w:rFonts w:ascii="Calibri" w:hAnsi="Calibri" w:cs="Calibri"/>
                <w:sz w:val="24"/>
                <w:szCs w:val="24"/>
              </w:rPr>
            </w:pPr>
          </w:p>
        </w:tc>
      </w:tr>
      <w:tr w:rsidR="000232A2" w:rsidRPr="000232A2" w14:paraId="0EACB9D7" w14:textId="77777777" w:rsidTr="000008D3">
        <w:trPr>
          <w:cantSplit/>
        </w:trPr>
        <w:tc>
          <w:tcPr>
            <w:tcW w:w="3237" w:type="dxa"/>
          </w:tcPr>
          <w:p w14:paraId="4BBA7D79"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Outdoors/direct sunlight</w:t>
            </w:r>
          </w:p>
        </w:tc>
        <w:tc>
          <w:tcPr>
            <w:tcW w:w="3237" w:type="dxa"/>
          </w:tcPr>
          <w:p w14:paraId="4C6C6CF6" w14:textId="77777777" w:rsidR="000232A2" w:rsidRPr="000232A2" w:rsidRDefault="000232A2" w:rsidP="000232A2">
            <w:pPr>
              <w:spacing w:after="120"/>
              <w:rPr>
                <w:rFonts w:ascii="Calibri" w:hAnsi="Calibri" w:cs="Calibri"/>
                <w:sz w:val="24"/>
                <w:szCs w:val="24"/>
              </w:rPr>
            </w:pPr>
            <w:r w:rsidRPr="000232A2">
              <w:rPr>
                <w:rFonts w:ascii="Calibri" w:hAnsi="Calibri" w:cs="Calibri"/>
                <w:sz w:val="24"/>
                <w:szCs w:val="24"/>
              </w:rPr>
              <w:t>YES, integrated visor, outdoor eye tracking</w:t>
            </w:r>
          </w:p>
        </w:tc>
        <w:tc>
          <w:tcPr>
            <w:tcW w:w="3238" w:type="dxa"/>
          </w:tcPr>
          <w:p w14:paraId="769D09AF" w14:textId="77777777" w:rsidR="000232A2" w:rsidRPr="000232A2" w:rsidRDefault="000232A2" w:rsidP="000232A2">
            <w:pPr>
              <w:spacing w:after="120"/>
              <w:rPr>
                <w:rFonts w:ascii="Calibri" w:hAnsi="Calibri" w:cs="Calibri"/>
                <w:sz w:val="24"/>
                <w:szCs w:val="24"/>
              </w:rPr>
            </w:pPr>
          </w:p>
        </w:tc>
        <w:tc>
          <w:tcPr>
            <w:tcW w:w="3238" w:type="dxa"/>
          </w:tcPr>
          <w:p w14:paraId="01896322" w14:textId="77777777" w:rsidR="000232A2" w:rsidRPr="000232A2" w:rsidRDefault="000232A2" w:rsidP="000232A2">
            <w:pPr>
              <w:spacing w:after="120"/>
              <w:rPr>
                <w:rFonts w:ascii="Calibri" w:hAnsi="Calibri" w:cs="Calibri"/>
                <w:sz w:val="24"/>
                <w:szCs w:val="24"/>
              </w:rPr>
            </w:pPr>
          </w:p>
        </w:tc>
      </w:tr>
    </w:tbl>
    <w:p w14:paraId="517967FF" w14:textId="6818AFF0" w:rsidR="000232A2" w:rsidRDefault="000232A2">
      <w:pPr>
        <w:spacing w:after="0"/>
      </w:pPr>
      <w:r>
        <w:br w:type="page"/>
      </w:r>
    </w:p>
    <w:p w14:paraId="162281EE" w14:textId="77777777" w:rsidR="000232A2" w:rsidRPr="00A50BB4" w:rsidRDefault="000232A2" w:rsidP="00FC2DA6"/>
    <w:p w14:paraId="45A1DFF8" w14:textId="0417602C" w:rsidR="00EE6DD1" w:rsidRPr="00A50BB4" w:rsidRDefault="00EE6DD1" w:rsidP="00FC2DA6">
      <w:pPr>
        <w:pStyle w:val="Heading1"/>
      </w:pPr>
      <w:bookmarkStart w:id="29" w:name="_Toc124352239"/>
      <w:r w:rsidRPr="00A50BB4">
        <w:t>SWOT</w:t>
      </w:r>
      <w:bookmarkEnd w:id="29"/>
    </w:p>
    <w:p w14:paraId="0FD11DE7" w14:textId="639BCD4F" w:rsidR="009973E3" w:rsidRPr="00A50BB4" w:rsidRDefault="009973E3" w:rsidP="00FC2DA6">
      <w:pPr>
        <w:rPr>
          <w:rStyle w:val="IntenseEmphasis"/>
          <w:rFonts w:asciiTheme="minorHAnsi" w:hAnsiTheme="minorHAnsi" w:cstheme="minorHAnsi"/>
        </w:rPr>
      </w:pPr>
      <w:r w:rsidRPr="00A50BB4">
        <w:rPr>
          <w:rStyle w:val="IntenseEmphasis"/>
          <w:rFonts w:asciiTheme="minorHAnsi" w:hAnsiTheme="minorHAnsi" w:cstheme="minorHAnsi"/>
        </w:rPr>
        <w:t>Given what we know today, what are the strengths, weaknesses, opportunities and threats we foresee in this market with this product?</w:t>
      </w:r>
    </w:p>
    <w:p w14:paraId="6B204B2E" w14:textId="77777777" w:rsidR="009973E3" w:rsidRPr="00A50BB4" w:rsidRDefault="009973E3" w:rsidP="00FC2DA6">
      <w:pPr>
        <w:rPr>
          <w:rStyle w:val="IntenseEmphasis"/>
          <w:rFonts w:asciiTheme="minorHAnsi" w:hAnsiTheme="minorHAnsi" w:cstheme="minorHAnsi"/>
        </w:rP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41"/>
        <w:gridCol w:w="5029"/>
      </w:tblGrid>
      <w:tr w:rsidR="004653D3" w:rsidRPr="00A50BB4" w14:paraId="7B90584A" w14:textId="77777777" w:rsidTr="009B610B">
        <w:trPr>
          <w:cnfStyle w:val="000000100000" w:firstRow="0" w:lastRow="0" w:firstColumn="0" w:lastColumn="0" w:oddVBand="0" w:evenVBand="0" w:oddHBand="1" w:evenHBand="0" w:firstRowFirstColumn="0" w:firstRowLastColumn="0" w:lastRowFirstColumn="0" w:lastRowLastColumn="0"/>
        </w:trPr>
        <w:tc>
          <w:tcPr>
            <w:tcW w:w="5508" w:type="dxa"/>
            <w:tcBorders>
              <w:left w:val="none" w:sz="0" w:space="0" w:color="auto"/>
              <w:right w:val="none" w:sz="0" w:space="0" w:color="auto"/>
            </w:tcBorders>
          </w:tcPr>
          <w:p w14:paraId="3F0B5031" w14:textId="77777777" w:rsidR="004653D3" w:rsidRPr="00A50BB4" w:rsidRDefault="004653D3" w:rsidP="00FC2DA6">
            <w:r w:rsidRPr="00A50BB4">
              <w:t>Strengths</w:t>
            </w:r>
          </w:p>
        </w:tc>
        <w:tc>
          <w:tcPr>
            <w:tcW w:w="5508" w:type="dxa"/>
            <w:tcBorders>
              <w:left w:val="none" w:sz="0" w:space="0" w:color="auto"/>
              <w:right w:val="none" w:sz="0" w:space="0" w:color="auto"/>
            </w:tcBorders>
          </w:tcPr>
          <w:p w14:paraId="30104769" w14:textId="77777777" w:rsidR="004653D3" w:rsidRPr="00A50BB4" w:rsidRDefault="004653D3" w:rsidP="00FC2DA6">
            <w:r w:rsidRPr="00A50BB4">
              <w:t>Weaknesses</w:t>
            </w:r>
          </w:p>
        </w:tc>
      </w:tr>
      <w:tr w:rsidR="004653D3" w:rsidRPr="00A50BB4" w14:paraId="08FB4279" w14:textId="77777777" w:rsidTr="009B610B">
        <w:tc>
          <w:tcPr>
            <w:tcW w:w="5508" w:type="dxa"/>
          </w:tcPr>
          <w:p w14:paraId="754A136B" w14:textId="3C2D9CC4" w:rsidR="004653D3" w:rsidRPr="00A50BB4" w:rsidRDefault="004653D3" w:rsidP="00FC2DA6">
            <w:pPr>
              <w:pStyle w:val="ListParagraph"/>
              <w:numPr>
                <w:ilvl w:val="0"/>
                <w:numId w:val="5"/>
              </w:numPr>
            </w:pPr>
          </w:p>
        </w:tc>
        <w:tc>
          <w:tcPr>
            <w:tcW w:w="5508" w:type="dxa"/>
          </w:tcPr>
          <w:p w14:paraId="7E2C6A69" w14:textId="6F706F34" w:rsidR="004653D3" w:rsidRPr="00A50BB4" w:rsidRDefault="004653D3" w:rsidP="00FC2DA6">
            <w:pPr>
              <w:pStyle w:val="ListParagraph"/>
              <w:numPr>
                <w:ilvl w:val="0"/>
                <w:numId w:val="5"/>
              </w:numPr>
            </w:pPr>
          </w:p>
        </w:tc>
      </w:tr>
      <w:tr w:rsidR="004653D3" w:rsidRPr="00A50BB4" w14:paraId="6D180A45" w14:textId="77777777" w:rsidTr="009B610B">
        <w:trPr>
          <w:cnfStyle w:val="000000100000" w:firstRow="0" w:lastRow="0" w:firstColumn="0" w:lastColumn="0" w:oddVBand="0" w:evenVBand="0" w:oddHBand="1" w:evenHBand="0" w:firstRowFirstColumn="0" w:firstRowLastColumn="0" w:lastRowFirstColumn="0" w:lastRowLastColumn="0"/>
        </w:trPr>
        <w:tc>
          <w:tcPr>
            <w:tcW w:w="5508" w:type="dxa"/>
            <w:tcBorders>
              <w:left w:val="none" w:sz="0" w:space="0" w:color="auto"/>
              <w:right w:val="none" w:sz="0" w:space="0" w:color="auto"/>
            </w:tcBorders>
          </w:tcPr>
          <w:p w14:paraId="2A31C70B" w14:textId="77777777" w:rsidR="004653D3" w:rsidRPr="00A50BB4" w:rsidRDefault="004653D3" w:rsidP="00FC2DA6">
            <w:r w:rsidRPr="00A50BB4">
              <w:t>Opportunities</w:t>
            </w:r>
          </w:p>
        </w:tc>
        <w:tc>
          <w:tcPr>
            <w:tcW w:w="5508" w:type="dxa"/>
            <w:tcBorders>
              <w:left w:val="none" w:sz="0" w:space="0" w:color="auto"/>
              <w:right w:val="none" w:sz="0" w:space="0" w:color="auto"/>
            </w:tcBorders>
          </w:tcPr>
          <w:p w14:paraId="52ADB57B" w14:textId="77777777" w:rsidR="004653D3" w:rsidRPr="00A50BB4" w:rsidRDefault="004653D3" w:rsidP="00FC2DA6">
            <w:r w:rsidRPr="00A50BB4">
              <w:t>Threats</w:t>
            </w:r>
          </w:p>
        </w:tc>
      </w:tr>
      <w:tr w:rsidR="004653D3" w:rsidRPr="00A50BB4" w14:paraId="64566360" w14:textId="77777777" w:rsidTr="009B610B">
        <w:tc>
          <w:tcPr>
            <w:tcW w:w="5508" w:type="dxa"/>
          </w:tcPr>
          <w:p w14:paraId="01833D40" w14:textId="204E1CF2" w:rsidR="004653D3" w:rsidRPr="00A50BB4" w:rsidRDefault="004653D3" w:rsidP="00FC2DA6">
            <w:pPr>
              <w:pStyle w:val="ListParagraph"/>
              <w:numPr>
                <w:ilvl w:val="0"/>
                <w:numId w:val="7"/>
              </w:numPr>
            </w:pPr>
          </w:p>
        </w:tc>
        <w:tc>
          <w:tcPr>
            <w:tcW w:w="5508" w:type="dxa"/>
          </w:tcPr>
          <w:p w14:paraId="56ADCB20" w14:textId="67AE4D4B" w:rsidR="004653D3" w:rsidRPr="00A50BB4" w:rsidRDefault="004653D3" w:rsidP="00FC2DA6">
            <w:pPr>
              <w:pStyle w:val="ListParagraph"/>
              <w:numPr>
                <w:ilvl w:val="0"/>
                <w:numId w:val="6"/>
              </w:numPr>
            </w:pPr>
          </w:p>
        </w:tc>
      </w:tr>
    </w:tbl>
    <w:p w14:paraId="3EB05C72" w14:textId="2D9C49D9" w:rsidR="006B4F1F" w:rsidRPr="00A50BB4" w:rsidRDefault="0038126A" w:rsidP="00FC2DA6">
      <w:pPr>
        <w:pStyle w:val="Heading1"/>
      </w:pPr>
      <w:bookmarkStart w:id="30" w:name="_Toc124352240"/>
      <w:r w:rsidRPr="00A50BB4">
        <w:t>Product Overview</w:t>
      </w:r>
      <w:bookmarkEnd w:id="30"/>
      <w:r w:rsidRPr="00A50BB4">
        <w:t xml:space="preserve"> </w:t>
      </w:r>
    </w:p>
    <w:p w14:paraId="05D56DE8" w14:textId="78B5D80C" w:rsidR="003B2D75" w:rsidRPr="00A50BB4" w:rsidRDefault="00FC14C9" w:rsidP="00FC2DA6">
      <w:pPr>
        <w:pStyle w:val="Heading2"/>
      </w:pPr>
      <w:bookmarkStart w:id="31" w:name="_Toc124352241"/>
      <w:r w:rsidRPr="00A50BB4">
        <w:t xml:space="preserve">Product </w:t>
      </w:r>
      <w:r w:rsidR="0038126A" w:rsidRPr="00A50BB4">
        <w:t xml:space="preserve">Goals &amp; </w:t>
      </w:r>
      <w:proofErr w:type="gramStart"/>
      <w:r w:rsidR="0038126A" w:rsidRPr="00A50BB4">
        <w:t>High Level</w:t>
      </w:r>
      <w:proofErr w:type="gramEnd"/>
      <w:r w:rsidR="0038126A" w:rsidRPr="00A50BB4">
        <w:t xml:space="preserve"> Features</w:t>
      </w:r>
      <w:bookmarkEnd w:id="31"/>
    </w:p>
    <w:p w14:paraId="732E32CD" w14:textId="1B45CF89" w:rsidR="00CB7B77" w:rsidRPr="00A50BB4" w:rsidRDefault="00CB7B77"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Desired long-term impact of </w:t>
      </w:r>
      <w:r w:rsidR="00504B1E" w:rsidRPr="00A50BB4">
        <w:rPr>
          <w:rStyle w:val="IntenseEmphasis"/>
          <w:rFonts w:asciiTheme="minorHAnsi" w:hAnsiTheme="minorHAnsi" w:cstheme="minorHAnsi"/>
        </w:rPr>
        <w:t xml:space="preserve">our </w:t>
      </w:r>
      <w:r w:rsidRPr="00A50BB4">
        <w:rPr>
          <w:rStyle w:val="IntenseEmphasis"/>
          <w:rFonts w:asciiTheme="minorHAnsi" w:hAnsiTheme="minorHAnsi" w:cstheme="minorHAnsi"/>
        </w:rPr>
        <w:t xml:space="preserve">product or new feature set — including metrics for </w:t>
      </w:r>
      <w:proofErr w:type="gramStart"/>
      <w:r w:rsidRPr="00A50BB4">
        <w:rPr>
          <w:rStyle w:val="IntenseEmphasis"/>
          <w:rFonts w:asciiTheme="minorHAnsi" w:hAnsiTheme="minorHAnsi" w:cstheme="minorHAnsi"/>
        </w:rPr>
        <w:t>success</w:t>
      </w:r>
      <w:proofErr w:type="gramEnd"/>
    </w:p>
    <w:p w14:paraId="324F39C0" w14:textId="7C23BF53" w:rsidR="00FC14C9" w:rsidRPr="00A50BB4" w:rsidRDefault="00FC14C9" w:rsidP="00FC2DA6">
      <w:pPr>
        <w:pStyle w:val="Heading2"/>
      </w:pPr>
      <w:bookmarkStart w:id="32" w:name="_Toc124352242"/>
      <w:r w:rsidRPr="00A50BB4">
        <w:t>Value Proposition</w:t>
      </w:r>
      <w:bookmarkEnd w:id="32"/>
    </w:p>
    <w:p w14:paraId="026FBC6E" w14:textId="59A9C434" w:rsidR="00504B1E" w:rsidRPr="00A50BB4" w:rsidRDefault="00504B1E"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Why should someone </w:t>
      </w:r>
      <w:proofErr w:type="gramStart"/>
      <w:r w:rsidRPr="00A50BB4">
        <w:rPr>
          <w:rStyle w:val="IntenseEmphasis"/>
          <w:rFonts w:asciiTheme="minorHAnsi" w:hAnsiTheme="minorHAnsi" w:cstheme="minorHAnsi"/>
        </w:rPr>
        <w:t>chose</w:t>
      </w:r>
      <w:proofErr w:type="gramEnd"/>
      <w:r w:rsidRPr="00A50BB4">
        <w:rPr>
          <w:rStyle w:val="IntenseEmphasis"/>
          <w:rFonts w:asciiTheme="minorHAnsi" w:hAnsiTheme="minorHAnsi" w:cstheme="minorHAnsi"/>
        </w:rPr>
        <w:t xml:space="preserve"> our product?  Our company?</w:t>
      </w:r>
    </w:p>
    <w:p w14:paraId="2AE1A59F" w14:textId="164C2C24" w:rsidR="00B85E57" w:rsidRPr="00A50BB4" w:rsidRDefault="00B85E57" w:rsidP="00FC2DA6">
      <w:pPr>
        <w:pStyle w:val="Heading2"/>
      </w:pPr>
      <w:bookmarkStart w:id="33" w:name="_Toc124352243"/>
      <w:r w:rsidRPr="00A50BB4">
        <w:t xml:space="preserve">Regulatory, Claim &amp; </w:t>
      </w:r>
      <w:proofErr w:type="spellStart"/>
      <w:r w:rsidRPr="00A50BB4">
        <w:t>Reimburesem</w:t>
      </w:r>
      <w:r w:rsidR="00BF61A2" w:rsidRPr="00A50BB4">
        <w:t>ent</w:t>
      </w:r>
      <w:proofErr w:type="spellEnd"/>
      <w:r w:rsidR="00BF61A2" w:rsidRPr="00A50BB4">
        <w:t xml:space="preserve"> </w:t>
      </w:r>
      <w:r w:rsidRPr="00A50BB4">
        <w:t>Strategy</w:t>
      </w:r>
      <w:bookmarkEnd w:id="33"/>
    </w:p>
    <w:p w14:paraId="03461276" w14:textId="11A6A931" w:rsidR="00504B1E" w:rsidRPr="00A50BB4" w:rsidRDefault="00504B1E" w:rsidP="00FC2DA6">
      <w:pPr>
        <w:rPr>
          <w:rStyle w:val="IntenseEmphasis"/>
          <w:rFonts w:asciiTheme="minorHAnsi" w:hAnsiTheme="minorHAnsi" w:cstheme="minorHAnsi"/>
        </w:rPr>
      </w:pPr>
      <w:r w:rsidRPr="00A50BB4">
        <w:rPr>
          <w:rStyle w:val="IntenseEmphasis"/>
          <w:rFonts w:asciiTheme="minorHAnsi" w:hAnsiTheme="minorHAnsi" w:cstheme="minorHAnsi"/>
        </w:rPr>
        <w:t>What is the regulatory strategy</w:t>
      </w:r>
      <w:r w:rsidR="002B4983" w:rsidRPr="00A50BB4">
        <w:rPr>
          <w:rStyle w:val="IntenseEmphasis"/>
          <w:rFonts w:asciiTheme="minorHAnsi" w:hAnsiTheme="minorHAnsi" w:cstheme="minorHAnsi"/>
        </w:rPr>
        <w:t xml:space="preserve">? </w:t>
      </w:r>
      <w:r w:rsidR="00157726" w:rsidRPr="00A50BB4">
        <w:rPr>
          <w:rStyle w:val="IntenseEmphasis"/>
          <w:rFonts w:asciiTheme="minorHAnsi" w:hAnsiTheme="minorHAnsi" w:cstheme="minorHAnsi"/>
        </w:rPr>
        <w:t xml:space="preserve"> If there are predicate devices, what are they?</w:t>
      </w:r>
      <w:r w:rsidR="002B4983" w:rsidRPr="00A50BB4">
        <w:rPr>
          <w:rStyle w:val="IntenseEmphasis"/>
          <w:rFonts w:asciiTheme="minorHAnsi" w:hAnsiTheme="minorHAnsi" w:cstheme="minorHAnsi"/>
        </w:rPr>
        <w:t xml:space="preserve"> If we are going to go for claims, what claims targets do we have?  How will we be paid for our product?</w:t>
      </w:r>
    </w:p>
    <w:p w14:paraId="0D1D587B" w14:textId="0773E15A" w:rsidR="00FC14C9" w:rsidRPr="00A50BB4" w:rsidRDefault="00FC14C9" w:rsidP="00FC2DA6">
      <w:pPr>
        <w:pStyle w:val="Heading2"/>
      </w:pPr>
      <w:bookmarkStart w:id="34" w:name="_Toc124352244"/>
      <w:r w:rsidRPr="00A50BB4">
        <w:lastRenderedPageBreak/>
        <w:t>Pricing Strategy</w:t>
      </w:r>
      <w:bookmarkEnd w:id="34"/>
      <w:r w:rsidRPr="00A50BB4">
        <w:t xml:space="preserve"> </w:t>
      </w:r>
    </w:p>
    <w:p w14:paraId="37C6F410" w14:textId="77777777" w:rsidR="00743F2E" w:rsidRPr="00A50BB4" w:rsidRDefault="00743F2E" w:rsidP="00FC2DA6">
      <w:pPr>
        <w:rPr>
          <w:rStyle w:val="IntenseEmphasis"/>
          <w:rFonts w:asciiTheme="minorHAnsi" w:hAnsiTheme="minorHAnsi" w:cstheme="minorHAnsi"/>
        </w:rPr>
      </w:pPr>
      <w:r w:rsidRPr="00A50BB4">
        <w:rPr>
          <w:rStyle w:val="IntenseEmphasis"/>
          <w:rFonts w:asciiTheme="minorHAnsi" w:hAnsiTheme="minorHAnsi" w:cstheme="minorHAnsi"/>
        </w:rPr>
        <w:t>Product pricing (or new pricing based on added functionality)</w:t>
      </w:r>
    </w:p>
    <w:p w14:paraId="2A9EED8C" w14:textId="0EC45BEC" w:rsidR="00F8094D" w:rsidRPr="00A50BB4" w:rsidRDefault="00F8094D" w:rsidP="00FC2DA6">
      <w:pPr>
        <w:pStyle w:val="Heading2"/>
      </w:pPr>
      <w:bookmarkStart w:id="35" w:name="_Toc124352245"/>
      <w:r w:rsidRPr="00A50BB4">
        <w:t>Branding &amp; Naming</w:t>
      </w:r>
      <w:bookmarkEnd w:id="35"/>
    </w:p>
    <w:p w14:paraId="1E072FCC" w14:textId="2A8FA519" w:rsidR="00E22A05" w:rsidRPr="00A50BB4" w:rsidRDefault="00E22A05"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What is the name of this product?  Why </w:t>
      </w:r>
      <w:proofErr w:type="gramStart"/>
      <w:r w:rsidRPr="00A50BB4">
        <w:rPr>
          <w:rStyle w:val="IntenseEmphasis"/>
          <w:rFonts w:asciiTheme="minorHAnsi" w:hAnsiTheme="minorHAnsi" w:cstheme="minorHAnsi"/>
        </w:rPr>
        <w:t>was</w:t>
      </w:r>
      <w:proofErr w:type="gramEnd"/>
      <w:r w:rsidRPr="00A50BB4">
        <w:rPr>
          <w:rStyle w:val="IntenseEmphasis"/>
          <w:rFonts w:asciiTheme="minorHAnsi" w:hAnsiTheme="minorHAnsi" w:cstheme="minorHAnsi"/>
        </w:rPr>
        <w:t xml:space="preserve"> this name chosen.  How will it fit into the larger brand architecture of our company?</w:t>
      </w:r>
    </w:p>
    <w:p w14:paraId="1299053D" w14:textId="77777777" w:rsidR="00A73811" w:rsidRPr="00A50BB4" w:rsidRDefault="00A73811" w:rsidP="00FC2DA6">
      <w:pPr>
        <w:rPr>
          <w:rStyle w:val="IntenseEmphasis"/>
          <w:rFonts w:asciiTheme="minorHAnsi" w:hAnsiTheme="minorHAnsi" w:cstheme="minorHAnsi"/>
        </w:rPr>
      </w:pPr>
    </w:p>
    <w:p w14:paraId="308F5D0F" w14:textId="381D5932" w:rsidR="00A73811" w:rsidRPr="00A50BB4" w:rsidRDefault="00FE7F89" w:rsidP="00FC2DA6">
      <w:pPr>
        <w:pStyle w:val="Heading1"/>
      </w:pPr>
      <w:bookmarkStart w:id="36" w:name="_Toc124352246"/>
      <w:r w:rsidRPr="00A50BB4">
        <w:t>Commercialization Plan</w:t>
      </w:r>
      <w:bookmarkEnd w:id="36"/>
    </w:p>
    <w:p w14:paraId="58F3AE33" w14:textId="77417C92" w:rsidR="00FE7F89" w:rsidRPr="00A50BB4" w:rsidRDefault="00F827F9" w:rsidP="00FC2DA6">
      <w:pPr>
        <w:pStyle w:val="Heading2"/>
      </w:pPr>
      <w:bookmarkStart w:id="37" w:name="_Toc124352247"/>
      <w:r w:rsidRPr="00A50BB4">
        <w:t>Trademark Plan</w:t>
      </w:r>
      <w:bookmarkEnd w:id="37"/>
    </w:p>
    <w:p w14:paraId="2654EE98" w14:textId="7B1951C2" w:rsidR="003D43B4" w:rsidRPr="00A50BB4" w:rsidRDefault="003D43B4" w:rsidP="00FC2DA6">
      <w:pPr>
        <w:rPr>
          <w:rStyle w:val="IntenseEmphasis"/>
          <w:rFonts w:asciiTheme="minorHAnsi" w:hAnsiTheme="minorHAnsi" w:cstheme="minorHAnsi"/>
        </w:rPr>
      </w:pPr>
      <w:r w:rsidRPr="00A50BB4">
        <w:rPr>
          <w:rStyle w:val="IntenseEmphasis"/>
          <w:rFonts w:asciiTheme="minorHAnsi" w:hAnsiTheme="minorHAnsi" w:cstheme="minorHAnsi"/>
        </w:rPr>
        <w:t>What, when will be trademarked?</w:t>
      </w:r>
    </w:p>
    <w:p w14:paraId="1171DCD3" w14:textId="77777777" w:rsidR="00A36E7A" w:rsidRPr="00A50BB4" w:rsidRDefault="00A36E7A" w:rsidP="00FC2DA6">
      <w:pPr>
        <w:pStyle w:val="Heading2"/>
      </w:pPr>
      <w:bookmarkStart w:id="38" w:name="_Toc124352248"/>
      <w:r w:rsidRPr="00A50BB4">
        <w:t>Launch</w:t>
      </w:r>
      <w:bookmarkEnd w:id="38"/>
      <w:r w:rsidRPr="00A50BB4">
        <w:t xml:space="preserve"> </w:t>
      </w:r>
    </w:p>
    <w:p w14:paraId="583156A1" w14:textId="77777777" w:rsidR="00A36E7A" w:rsidRPr="00A50BB4" w:rsidRDefault="00A36E7A" w:rsidP="00FC2DA6">
      <w:pPr>
        <w:rPr>
          <w:rStyle w:val="IntenseEmphasis"/>
          <w:rFonts w:asciiTheme="minorHAnsi" w:hAnsiTheme="minorHAnsi" w:cstheme="minorHAnsi"/>
        </w:rPr>
      </w:pPr>
      <w:r w:rsidRPr="00A50BB4">
        <w:rPr>
          <w:rStyle w:val="IntenseEmphasis"/>
          <w:rFonts w:asciiTheme="minorHAnsi" w:hAnsiTheme="minorHAnsi" w:cstheme="minorHAnsi"/>
        </w:rPr>
        <w:t>How and where will this product be launched?  Is there an ideal event to be targeted?  Are there timelines the project team needs to consider?</w:t>
      </w:r>
    </w:p>
    <w:p w14:paraId="5EC81139" w14:textId="3DDF813E" w:rsidR="003D43B4" w:rsidRPr="00A50BB4" w:rsidRDefault="003D43B4" w:rsidP="00FC2DA6">
      <w:pPr>
        <w:pStyle w:val="Heading2"/>
      </w:pPr>
      <w:bookmarkStart w:id="39" w:name="_Toc124352249"/>
      <w:r w:rsidRPr="00A50BB4">
        <w:t xml:space="preserve">Sales </w:t>
      </w:r>
      <w:proofErr w:type="spellStart"/>
      <w:r w:rsidRPr="00A50BB4">
        <w:t>Cannels</w:t>
      </w:r>
      <w:proofErr w:type="spellEnd"/>
      <w:r w:rsidRPr="00A50BB4">
        <w:t>/Distribution Plan</w:t>
      </w:r>
      <w:bookmarkEnd w:id="39"/>
    </w:p>
    <w:p w14:paraId="426E0E1A" w14:textId="58518DD1" w:rsidR="0062075A" w:rsidRPr="00A50BB4" w:rsidRDefault="0062075A" w:rsidP="00FC2DA6">
      <w:pPr>
        <w:rPr>
          <w:rStyle w:val="IntenseEmphasis"/>
          <w:rFonts w:asciiTheme="minorHAnsi" w:hAnsiTheme="minorHAnsi" w:cstheme="minorHAnsi"/>
        </w:rPr>
      </w:pPr>
      <w:r w:rsidRPr="00A50BB4">
        <w:rPr>
          <w:rStyle w:val="IntenseEmphasis"/>
          <w:rFonts w:asciiTheme="minorHAnsi" w:hAnsiTheme="minorHAnsi" w:cstheme="minorHAnsi"/>
        </w:rPr>
        <w:t>How do we anticipate selling this product?  Will this approach change over time?</w:t>
      </w:r>
    </w:p>
    <w:p w14:paraId="2068D216" w14:textId="4BBA63A4" w:rsidR="003D43B4" w:rsidRPr="00A50BB4" w:rsidRDefault="003D43B4" w:rsidP="00FC2DA6">
      <w:pPr>
        <w:pStyle w:val="Heading2"/>
      </w:pPr>
      <w:bookmarkStart w:id="40" w:name="_Toc124352250"/>
      <w:r w:rsidRPr="00A50BB4">
        <w:t>Training Plan</w:t>
      </w:r>
      <w:bookmarkEnd w:id="40"/>
    </w:p>
    <w:p w14:paraId="488D66D1" w14:textId="2B0ECF6C" w:rsidR="0062075A" w:rsidRPr="00A50BB4" w:rsidRDefault="00D2360E" w:rsidP="00FC2DA6">
      <w:pPr>
        <w:rPr>
          <w:rStyle w:val="IntenseEmphasis"/>
          <w:rFonts w:asciiTheme="minorHAnsi" w:hAnsiTheme="minorHAnsi" w:cstheme="minorHAnsi"/>
        </w:rPr>
      </w:pPr>
      <w:r w:rsidRPr="00A50BB4">
        <w:rPr>
          <w:rStyle w:val="IntenseEmphasis"/>
          <w:rFonts w:asciiTheme="minorHAnsi" w:hAnsiTheme="minorHAnsi" w:cstheme="minorHAnsi"/>
        </w:rPr>
        <w:t xml:space="preserve">Who will be trained and how?  Internal stakeholders </w:t>
      </w:r>
      <w:proofErr w:type="gramStart"/>
      <w:r w:rsidRPr="00A50BB4">
        <w:rPr>
          <w:rStyle w:val="IntenseEmphasis"/>
          <w:rFonts w:asciiTheme="minorHAnsi" w:hAnsiTheme="minorHAnsi" w:cstheme="minorHAnsi"/>
        </w:rPr>
        <w:t>include:</w:t>
      </w:r>
      <w:proofErr w:type="gramEnd"/>
      <w:r w:rsidRPr="00A50BB4">
        <w:rPr>
          <w:rStyle w:val="IntenseEmphasis"/>
          <w:rFonts w:asciiTheme="minorHAnsi" w:hAnsiTheme="minorHAnsi" w:cstheme="minorHAnsi"/>
        </w:rPr>
        <w:t xml:space="preserve"> sales, marketing &amp; service teams.  External stakeholders include all </w:t>
      </w:r>
      <w:r w:rsidR="00947888" w:rsidRPr="00A50BB4">
        <w:rPr>
          <w:rStyle w:val="IntenseEmphasis"/>
          <w:rFonts w:asciiTheme="minorHAnsi" w:hAnsiTheme="minorHAnsi" w:cstheme="minorHAnsi"/>
        </w:rPr>
        <w:t>training required for regulatory compliance.</w:t>
      </w:r>
    </w:p>
    <w:p w14:paraId="40735053" w14:textId="77777777" w:rsidR="00A36E7A" w:rsidRPr="00A50BB4" w:rsidRDefault="00A36E7A" w:rsidP="00FC2DA6">
      <w:pPr>
        <w:pStyle w:val="Heading2"/>
      </w:pPr>
      <w:bookmarkStart w:id="41" w:name="_Toc124352251"/>
      <w:r w:rsidRPr="00A50BB4">
        <w:t>Post Market Clinical or Product Research Plan</w:t>
      </w:r>
      <w:bookmarkEnd w:id="41"/>
    </w:p>
    <w:p w14:paraId="22DD68E7" w14:textId="77777777" w:rsidR="00A36E7A" w:rsidRPr="00A50BB4" w:rsidRDefault="00A36E7A" w:rsidP="00FC2DA6">
      <w:pPr>
        <w:rPr>
          <w:rStyle w:val="IntenseEmphasis"/>
          <w:rFonts w:asciiTheme="minorHAnsi" w:hAnsiTheme="minorHAnsi" w:cstheme="minorHAnsi"/>
        </w:rPr>
      </w:pPr>
      <w:r w:rsidRPr="00A50BB4">
        <w:rPr>
          <w:rStyle w:val="IntenseEmphasis"/>
          <w:rFonts w:asciiTheme="minorHAnsi" w:hAnsiTheme="minorHAnsi" w:cstheme="minorHAnsi"/>
        </w:rPr>
        <w:t>Once launched, do we intend to do additional research on the product to measure its effect in the market?</w:t>
      </w:r>
    </w:p>
    <w:p w14:paraId="3332DB9A" w14:textId="77777777" w:rsidR="00A36E7A" w:rsidRPr="00A50BB4" w:rsidRDefault="00A36E7A" w:rsidP="00FC2DA6">
      <w:pPr>
        <w:pStyle w:val="Heading2"/>
      </w:pPr>
      <w:bookmarkStart w:id="42" w:name="_Toc124352252"/>
      <w:r w:rsidRPr="00A50BB4">
        <w:t>Service &amp; Warranty</w:t>
      </w:r>
      <w:bookmarkEnd w:id="42"/>
    </w:p>
    <w:p w14:paraId="411F6BDA" w14:textId="77777777" w:rsidR="00A36E7A" w:rsidRPr="00A50BB4" w:rsidRDefault="00A36E7A" w:rsidP="00FC2DA6">
      <w:pPr>
        <w:rPr>
          <w:rStyle w:val="IntenseEmphasis"/>
          <w:rFonts w:asciiTheme="minorHAnsi" w:hAnsiTheme="minorHAnsi" w:cstheme="minorHAnsi"/>
        </w:rPr>
      </w:pPr>
      <w:r w:rsidRPr="00A50BB4">
        <w:rPr>
          <w:rStyle w:val="IntenseEmphasis"/>
          <w:rFonts w:asciiTheme="minorHAnsi" w:hAnsiTheme="minorHAnsi" w:cstheme="minorHAnsi"/>
        </w:rPr>
        <w:t>How do we expect to support this product post sale?  What will the initial factory warranty be?  Will there be extended warranties?  How will we service this product once in the market?</w:t>
      </w:r>
    </w:p>
    <w:p w14:paraId="1ADB095D" w14:textId="5BF5F491" w:rsidR="00FC14C9" w:rsidRPr="00A50BB4" w:rsidRDefault="00BA1280" w:rsidP="00FC2DA6">
      <w:pPr>
        <w:pStyle w:val="Heading1"/>
      </w:pPr>
      <w:bookmarkStart w:id="43" w:name="_Toc124352253"/>
      <w:r w:rsidRPr="00A50BB4">
        <w:t xml:space="preserve">Product </w:t>
      </w:r>
      <w:r w:rsidR="00D3112B" w:rsidRPr="00A50BB4">
        <w:t>Requirements</w:t>
      </w:r>
      <w:bookmarkEnd w:id="43"/>
    </w:p>
    <w:p w14:paraId="78741D6D" w14:textId="3FD8E96D" w:rsidR="008016A6" w:rsidRPr="00A50BB4" w:rsidRDefault="008016A6" w:rsidP="00FC2DA6">
      <w:bookmarkStart w:id="44" w:name="_Toc103373998"/>
      <w:r w:rsidRPr="00A50BB4">
        <w:t xml:space="preserve">The following section outlines the market and customer requirements for this product.  </w:t>
      </w:r>
      <w:r w:rsidR="00EB2C92" w:rsidRPr="00A50BB4">
        <w:t xml:space="preserve">The </w:t>
      </w:r>
      <w:r w:rsidR="004177BB" w:rsidRPr="00A50BB4">
        <w:t>priority</w:t>
      </w:r>
      <w:r w:rsidR="00704C30" w:rsidRPr="00A50BB4">
        <w:t xml:space="preserve"> ratings are as follows:</w:t>
      </w:r>
    </w:p>
    <w:p w14:paraId="1C31538C" w14:textId="3AA76D45" w:rsidR="00704C30" w:rsidRPr="00A50BB4" w:rsidRDefault="00704C30" w:rsidP="00FC2DA6">
      <w:r w:rsidRPr="00A50BB4">
        <w:t>1 = Must Have</w:t>
      </w:r>
      <w:r w:rsidR="001246DB" w:rsidRPr="00A50BB4">
        <w:t xml:space="preserve"> – Minimum Viable Product</w:t>
      </w:r>
    </w:p>
    <w:p w14:paraId="2B5EE3F3" w14:textId="77D3DAA7" w:rsidR="00704C30" w:rsidRPr="00A50BB4" w:rsidRDefault="00704C30" w:rsidP="00FC2DA6">
      <w:r w:rsidRPr="00A50BB4">
        <w:lastRenderedPageBreak/>
        <w:t xml:space="preserve">2 = Desired </w:t>
      </w:r>
      <w:r w:rsidR="001246DB" w:rsidRPr="00A50BB4">
        <w:t>– Target Goals</w:t>
      </w:r>
    </w:p>
    <w:p w14:paraId="0D2AD099" w14:textId="0E2D89BA" w:rsidR="00704C30" w:rsidRPr="00A50BB4" w:rsidRDefault="00704C30" w:rsidP="00FC2DA6">
      <w:r w:rsidRPr="00A50BB4">
        <w:t>3 = Delighters</w:t>
      </w:r>
      <w:r w:rsidR="001246DB" w:rsidRPr="00A50BB4">
        <w:t xml:space="preserve"> – Stretch Goals</w:t>
      </w:r>
    </w:p>
    <w:p w14:paraId="6390D268" w14:textId="77777777" w:rsidR="00305C24" w:rsidRPr="00A50BB4" w:rsidRDefault="00305C24" w:rsidP="00FC2DA6"/>
    <w:p w14:paraId="01087FF1" w14:textId="2C6C0689" w:rsidR="00A50BB4" w:rsidRPr="00A50BB4" w:rsidRDefault="00A50BB4" w:rsidP="00FC2DA6">
      <w:pPr>
        <w:pStyle w:val="Heading2"/>
      </w:pPr>
      <w:bookmarkStart w:id="45" w:name="_Toc118372961"/>
      <w:bookmarkEnd w:id="44"/>
      <w:r w:rsidRPr="00A50BB4">
        <w:t>Physical Design | External Design</w:t>
      </w:r>
      <w:bookmarkEnd w:id="45"/>
    </w:p>
    <w:p w14:paraId="474382B9" w14:textId="77777777" w:rsidR="00A50BB4" w:rsidRPr="00A50BB4" w:rsidRDefault="00A50BB4" w:rsidP="00FC2DA6"/>
    <w:p w14:paraId="3E20FF0B" w14:textId="0D853900" w:rsidR="00A50BB4" w:rsidRPr="00A50BB4" w:rsidRDefault="00A50BB4" w:rsidP="00FC2DA6">
      <w:r w:rsidRPr="00A50BB4">
        <w:t>This section describes the physical design of the headset.</w:t>
      </w: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1F96631B"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852AC2" w14:textId="77777777" w:rsidR="00A50BB4" w:rsidRPr="00A50BB4" w:rsidRDefault="00A50BB4" w:rsidP="00FC2DA6">
            <w:r w:rsidRPr="00A50BB4">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651C2" w14:textId="77777777" w:rsidR="00A50BB4" w:rsidRPr="00A50BB4" w:rsidRDefault="00A50BB4" w:rsidP="00FC2DA6">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7E3B4DEC" w14:textId="77777777" w:rsidR="00A50BB4" w:rsidRPr="00A50BB4" w:rsidRDefault="00A50BB4" w:rsidP="00FC2DA6">
            <w:r w:rsidRPr="00A50BB4">
              <w:t>Priority</w:t>
            </w:r>
          </w:p>
          <w:p w14:paraId="44295DC1" w14:textId="77777777" w:rsidR="00A50BB4" w:rsidRPr="00A50BB4" w:rsidRDefault="00A50BB4" w:rsidP="00FC2DA6">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01FE9B3F" w14:textId="77777777" w:rsidR="00A50BB4" w:rsidRPr="00A50BB4" w:rsidRDefault="00A50BB4" w:rsidP="00FC2DA6">
            <w:r w:rsidRPr="00A50BB4">
              <w:t>PRD #</w:t>
            </w:r>
          </w:p>
        </w:tc>
      </w:tr>
      <w:tr w:rsidR="00A50BB4" w:rsidRPr="00A50BB4" w14:paraId="346885A8"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64C485"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D41EA0" w14:textId="77777777" w:rsidR="00A50BB4" w:rsidRPr="00A50BB4" w:rsidRDefault="00A50BB4" w:rsidP="00FC2DA6">
            <w:r w:rsidRPr="00A50BB4">
              <w:t>The system should be comfortable to wear for 1 – 2 hours.</w:t>
            </w:r>
          </w:p>
        </w:tc>
        <w:tc>
          <w:tcPr>
            <w:tcW w:w="900" w:type="dxa"/>
            <w:tcBorders>
              <w:top w:val="single" w:sz="8" w:space="0" w:color="000000"/>
              <w:left w:val="single" w:sz="8" w:space="0" w:color="000000"/>
              <w:bottom w:val="single" w:sz="8" w:space="0" w:color="000000"/>
              <w:right w:val="single" w:sz="8" w:space="0" w:color="000000"/>
            </w:tcBorders>
            <w:vAlign w:val="center"/>
          </w:tcPr>
          <w:p w14:paraId="27A7A0B7"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64CD55FC" w14:textId="77777777" w:rsidR="00A50BB4" w:rsidRPr="00A50BB4" w:rsidRDefault="00A50BB4" w:rsidP="00FC2DA6"/>
        </w:tc>
      </w:tr>
      <w:tr w:rsidR="00A50BB4" w:rsidRPr="00A50BB4" w14:paraId="17F30496"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DC4118"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B9FF00" w14:textId="77777777" w:rsidR="00A50BB4" w:rsidRPr="00A50BB4" w:rsidRDefault="00A50BB4" w:rsidP="00FC2DA6">
            <w:r w:rsidRPr="00A50BB4">
              <w:t>The system should be comfortable to wear for 6-8 hours.</w:t>
            </w:r>
          </w:p>
        </w:tc>
        <w:tc>
          <w:tcPr>
            <w:tcW w:w="900" w:type="dxa"/>
            <w:tcBorders>
              <w:top w:val="single" w:sz="8" w:space="0" w:color="000000"/>
              <w:left w:val="single" w:sz="8" w:space="0" w:color="000000"/>
              <w:bottom w:val="single" w:sz="8" w:space="0" w:color="000000"/>
              <w:right w:val="single" w:sz="8" w:space="0" w:color="000000"/>
            </w:tcBorders>
            <w:vAlign w:val="center"/>
          </w:tcPr>
          <w:p w14:paraId="0E786F35"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3D4EED51" w14:textId="77777777" w:rsidR="00A50BB4" w:rsidRPr="00A50BB4" w:rsidRDefault="00A50BB4" w:rsidP="00FC2DA6"/>
        </w:tc>
      </w:tr>
      <w:tr w:rsidR="00A50BB4" w:rsidRPr="00A50BB4" w14:paraId="35B3D40A"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039EE5"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F39E11" w14:textId="77777777" w:rsidR="00A50BB4" w:rsidRPr="00A50BB4" w:rsidRDefault="00A50BB4" w:rsidP="00FC2DA6">
            <w:r w:rsidRPr="00A50BB4">
              <w:t>The system should fit at least 95% of average adult heads (</w:t>
            </w:r>
            <w:proofErr w:type="gramStart"/>
            <w:r w:rsidRPr="00A50BB4">
              <w:t>i.e.</w:t>
            </w:r>
            <w:proofErr w:type="gramEnd"/>
            <w:r w:rsidRPr="00A50BB4">
              <w:t xml:space="preserve"> within normal limits).</w:t>
            </w:r>
          </w:p>
        </w:tc>
        <w:tc>
          <w:tcPr>
            <w:tcW w:w="900" w:type="dxa"/>
            <w:tcBorders>
              <w:top w:val="single" w:sz="8" w:space="0" w:color="000000"/>
              <w:left w:val="single" w:sz="8" w:space="0" w:color="000000"/>
              <w:bottom w:val="single" w:sz="8" w:space="0" w:color="000000"/>
              <w:right w:val="single" w:sz="8" w:space="0" w:color="000000"/>
            </w:tcBorders>
            <w:vAlign w:val="center"/>
          </w:tcPr>
          <w:p w14:paraId="3703DB14"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29F84D22" w14:textId="77777777" w:rsidR="00A50BB4" w:rsidRPr="00A50BB4" w:rsidRDefault="00A50BB4" w:rsidP="00FC2DA6"/>
        </w:tc>
      </w:tr>
      <w:tr w:rsidR="00A50BB4" w:rsidRPr="00A50BB4" w14:paraId="1E83EB48"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A506F"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4C9322" w14:textId="77777777" w:rsidR="00A50BB4" w:rsidRPr="00A50BB4" w:rsidRDefault="00A50BB4" w:rsidP="00FC2DA6">
            <w:r w:rsidRPr="00A50BB4">
              <w:t>The system should have a self-contained battery life of 2 hours</w:t>
            </w:r>
          </w:p>
        </w:tc>
        <w:tc>
          <w:tcPr>
            <w:tcW w:w="900" w:type="dxa"/>
            <w:tcBorders>
              <w:top w:val="single" w:sz="8" w:space="0" w:color="000000"/>
              <w:left w:val="single" w:sz="8" w:space="0" w:color="000000"/>
              <w:bottom w:val="single" w:sz="8" w:space="0" w:color="000000"/>
              <w:right w:val="single" w:sz="8" w:space="0" w:color="000000"/>
            </w:tcBorders>
            <w:vAlign w:val="center"/>
          </w:tcPr>
          <w:p w14:paraId="1CB54CE8"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725413AE" w14:textId="77777777" w:rsidR="00A50BB4" w:rsidRPr="00A50BB4" w:rsidRDefault="00A50BB4" w:rsidP="00FC2DA6"/>
        </w:tc>
      </w:tr>
      <w:tr w:rsidR="00A50BB4" w:rsidRPr="00A50BB4" w14:paraId="0D6CAD69"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E5E061"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DDBE0F" w14:textId="77777777" w:rsidR="00A50BB4" w:rsidRPr="00A50BB4" w:rsidRDefault="00A50BB4" w:rsidP="00FC2DA6">
            <w:r w:rsidRPr="00A50BB4">
              <w:t>The system should provide an extended battery option for 8 hours of standard use.</w:t>
            </w:r>
          </w:p>
        </w:tc>
        <w:tc>
          <w:tcPr>
            <w:tcW w:w="900" w:type="dxa"/>
            <w:tcBorders>
              <w:top w:val="single" w:sz="8" w:space="0" w:color="000000"/>
              <w:left w:val="single" w:sz="8" w:space="0" w:color="000000"/>
              <w:bottom w:val="single" w:sz="8" w:space="0" w:color="000000"/>
              <w:right w:val="single" w:sz="8" w:space="0" w:color="000000"/>
            </w:tcBorders>
            <w:vAlign w:val="center"/>
          </w:tcPr>
          <w:p w14:paraId="3BD1109A"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5E76C4E7" w14:textId="77777777" w:rsidR="00A50BB4" w:rsidRPr="00A50BB4" w:rsidRDefault="00A50BB4" w:rsidP="00FC2DA6"/>
        </w:tc>
      </w:tr>
      <w:tr w:rsidR="00A50BB4" w:rsidRPr="00A50BB4" w14:paraId="51BF2F9F"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45404E"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C0BBCB" w14:textId="77777777" w:rsidR="00A50BB4" w:rsidRPr="00A50BB4" w:rsidRDefault="00A50BB4" w:rsidP="00FC2DA6">
            <w:r w:rsidRPr="00A50BB4">
              <w:t>The screen on the system should be legible to the user in an indoor and outdoor setting.</w:t>
            </w:r>
          </w:p>
        </w:tc>
        <w:tc>
          <w:tcPr>
            <w:tcW w:w="900" w:type="dxa"/>
            <w:tcBorders>
              <w:top w:val="single" w:sz="8" w:space="0" w:color="000000"/>
              <w:left w:val="single" w:sz="8" w:space="0" w:color="000000"/>
              <w:bottom w:val="single" w:sz="8" w:space="0" w:color="000000"/>
              <w:right w:val="single" w:sz="8" w:space="0" w:color="000000"/>
            </w:tcBorders>
            <w:vAlign w:val="center"/>
          </w:tcPr>
          <w:p w14:paraId="70F10AD9"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6A3A1832" w14:textId="77777777" w:rsidR="00A50BB4" w:rsidRPr="00A50BB4" w:rsidRDefault="00A50BB4" w:rsidP="00FC2DA6"/>
        </w:tc>
      </w:tr>
      <w:tr w:rsidR="00A50BB4" w:rsidRPr="00A50BB4" w14:paraId="553ECC73"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2D176"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7A6885" w14:textId="77777777" w:rsidR="00A50BB4" w:rsidRPr="00A50BB4" w:rsidRDefault="00A50BB4" w:rsidP="00FC2DA6">
            <w:r w:rsidRPr="00A50BB4">
              <w:t>The displayed text on the outside of the screen should be legible to people interacting with the user in an indoor and outdoor setting.</w:t>
            </w:r>
          </w:p>
        </w:tc>
        <w:tc>
          <w:tcPr>
            <w:tcW w:w="900" w:type="dxa"/>
            <w:tcBorders>
              <w:top w:val="single" w:sz="8" w:space="0" w:color="000000"/>
              <w:left w:val="single" w:sz="8" w:space="0" w:color="000000"/>
              <w:bottom w:val="single" w:sz="8" w:space="0" w:color="000000"/>
              <w:right w:val="single" w:sz="8" w:space="0" w:color="000000"/>
            </w:tcBorders>
            <w:vAlign w:val="center"/>
          </w:tcPr>
          <w:p w14:paraId="6008892F"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4283CC3B" w14:textId="77777777" w:rsidR="00A50BB4" w:rsidRPr="00A50BB4" w:rsidRDefault="00A50BB4" w:rsidP="00FC2DA6"/>
        </w:tc>
      </w:tr>
      <w:tr w:rsidR="00A50BB4" w:rsidRPr="00A50BB4" w14:paraId="166E86D7"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62986"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E3DA09" w14:textId="77777777" w:rsidR="00A50BB4" w:rsidRPr="00A50BB4" w:rsidRDefault="00A50BB4" w:rsidP="00FC2DA6">
            <w:r w:rsidRPr="00A50BB4">
              <w:t>The audio should be adjustable to be loud enough to be heard in an indoor and outdoor setting.</w:t>
            </w:r>
          </w:p>
        </w:tc>
        <w:tc>
          <w:tcPr>
            <w:tcW w:w="900" w:type="dxa"/>
            <w:tcBorders>
              <w:top w:val="single" w:sz="8" w:space="0" w:color="000000"/>
              <w:left w:val="single" w:sz="8" w:space="0" w:color="000000"/>
              <w:bottom w:val="single" w:sz="8" w:space="0" w:color="000000"/>
              <w:right w:val="single" w:sz="8" w:space="0" w:color="000000"/>
            </w:tcBorders>
            <w:vAlign w:val="center"/>
          </w:tcPr>
          <w:p w14:paraId="65307BBC"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1007CDCA" w14:textId="77777777" w:rsidR="00A50BB4" w:rsidRPr="00A50BB4" w:rsidRDefault="00A50BB4" w:rsidP="00FC2DA6"/>
        </w:tc>
      </w:tr>
      <w:tr w:rsidR="00A50BB4" w:rsidRPr="00A50BB4" w14:paraId="2C9A1B7B"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37B262"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C32FFE" w14:textId="77777777" w:rsidR="00A50BB4" w:rsidRPr="00A50BB4" w:rsidRDefault="00A50BB4" w:rsidP="00FC2DA6">
            <w:r w:rsidRPr="00A50BB4">
              <w:t>The system should be comfortable in a seated and reclined position. (</w:t>
            </w:r>
            <w:proofErr w:type="gramStart"/>
            <w:r w:rsidRPr="00A50BB4">
              <w:t>e.g.</w:t>
            </w:r>
            <w:proofErr w:type="gramEnd"/>
            <w:r w:rsidRPr="00A50BB4">
              <w:t xml:space="preserve"> when a patient with ALS wakes up, they should be able to communicate an awakened state to their caregiver)</w:t>
            </w:r>
          </w:p>
        </w:tc>
        <w:tc>
          <w:tcPr>
            <w:tcW w:w="900" w:type="dxa"/>
            <w:tcBorders>
              <w:top w:val="single" w:sz="8" w:space="0" w:color="000000"/>
              <w:left w:val="single" w:sz="8" w:space="0" w:color="000000"/>
              <w:bottom w:val="single" w:sz="8" w:space="0" w:color="000000"/>
              <w:right w:val="single" w:sz="8" w:space="0" w:color="000000"/>
            </w:tcBorders>
            <w:vAlign w:val="center"/>
          </w:tcPr>
          <w:p w14:paraId="53150DAC"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69BA56A0" w14:textId="77777777" w:rsidR="00A50BB4" w:rsidRPr="00A50BB4" w:rsidRDefault="00A50BB4" w:rsidP="00FC2DA6"/>
        </w:tc>
      </w:tr>
      <w:tr w:rsidR="00A50BB4" w:rsidRPr="00A50BB4" w14:paraId="24CD2BCB"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1D11FB"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478AED" w14:textId="77777777" w:rsidR="00A50BB4" w:rsidRPr="00A50BB4" w:rsidRDefault="00A50BB4" w:rsidP="00FC2DA6">
            <w:r w:rsidRPr="00A50BB4">
              <w:t>The system should be comfortable for use in a wheelchair with a headrest.</w:t>
            </w:r>
          </w:p>
        </w:tc>
        <w:tc>
          <w:tcPr>
            <w:tcW w:w="900" w:type="dxa"/>
            <w:tcBorders>
              <w:top w:val="single" w:sz="8" w:space="0" w:color="000000"/>
              <w:left w:val="single" w:sz="8" w:space="0" w:color="000000"/>
              <w:bottom w:val="single" w:sz="8" w:space="0" w:color="000000"/>
              <w:right w:val="single" w:sz="8" w:space="0" w:color="000000"/>
            </w:tcBorders>
            <w:vAlign w:val="center"/>
          </w:tcPr>
          <w:p w14:paraId="18A9572E"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33823237" w14:textId="77777777" w:rsidR="00A50BB4" w:rsidRPr="00A50BB4" w:rsidRDefault="00A50BB4" w:rsidP="00FC2DA6"/>
        </w:tc>
      </w:tr>
      <w:tr w:rsidR="00A50BB4" w:rsidRPr="00A50BB4" w14:paraId="0349AFD2"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15CCFB"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65A8E7" w14:textId="77777777" w:rsidR="00A50BB4" w:rsidRPr="00A50BB4" w:rsidRDefault="00A50BB4" w:rsidP="00FC2DA6">
            <w:r w:rsidRPr="00A50BB4">
              <w:t>The use of the headset should be a pleasant and relaxing experience both from a feel of the headset and the design of the user interface</w:t>
            </w:r>
          </w:p>
        </w:tc>
        <w:tc>
          <w:tcPr>
            <w:tcW w:w="900" w:type="dxa"/>
            <w:tcBorders>
              <w:top w:val="single" w:sz="8" w:space="0" w:color="000000"/>
              <w:left w:val="single" w:sz="8" w:space="0" w:color="000000"/>
              <w:bottom w:val="single" w:sz="8" w:space="0" w:color="000000"/>
              <w:right w:val="single" w:sz="8" w:space="0" w:color="000000"/>
            </w:tcBorders>
            <w:vAlign w:val="center"/>
          </w:tcPr>
          <w:p w14:paraId="380D792A"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77EE1287" w14:textId="77777777" w:rsidR="00A50BB4" w:rsidRPr="00A50BB4" w:rsidRDefault="00A50BB4" w:rsidP="00FC2DA6"/>
        </w:tc>
      </w:tr>
      <w:tr w:rsidR="00A50BB4" w:rsidRPr="00A50BB4" w14:paraId="0826E8E5"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EAB89F"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B9817C" w14:textId="77777777" w:rsidR="00A50BB4" w:rsidRPr="00A50BB4" w:rsidRDefault="00A50BB4" w:rsidP="00FC2DA6">
            <w:r w:rsidRPr="00A50BB4">
              <w:t>The system should enable the user to see their surroundings as well as the graphical interface.</w:t>
            </w:r>
          </w:p>
        </w:tc>
        <w:tc>
          <w:tcPr>
            <w:tcW w:w="900" w:type="dxa"/>
            <w:tcBorders>
              <w:top w:val="single" w:sz="8" w:space="0" w:color="000000"/>
              <w:left w:val="single" w:sz="8" w:space="0" w:color="000000"/>
              <w:bottom w:val="single" w:sz="8" w:space="0" w:color="000000"/>
              <w:right w:val="single" w:sz="8" w:space="0" w:color="000000"/>
            </w:tcBorders>
            <w:vAlign w:val="center"/>
          </w:tcPr>
          <w:p w14:paraId="4EA934BC"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4C58DD19" w14:textId="77777777" w:rsidR="00A50BB4" w:rsidRPr="00A50BB4" w:rsidRDefault="00A50BB4" w:rsidP="00FC2DA6"/>
        </w:tc>
      </w:tr>
    </w:tbl>
    <w:p w14:paraId="57C14061" w14:textId="77777777" w:rsidR="00A50BB4" w:rsidRPr="00A50BB4" w:rsidRDefault="00A50BB4" w:rsidP="00FC2DA6"/>
    <w:p w14:paraId="2BCFA301" w14:textId="03FABB97" w:rsidR="00A50BB4" w:rsidRPr="00A50BB4" w:rsidRDefault="00A50BB4" w:rsidP="00FC2DA6">
      <w:pPr>
        <w:pStyle w:val="Heading2"/>
      </w:pPr>
      <w:bookmarkStart w:id="46" w:name="_Toc118372962"/>
      <w:r w:rsidRPr="00A50BB4">
        <w:lastRenderedPageBreak/>
        <w:t>Input Mode Design</w:t>
      </w:r>
      <w:bookmarkEnd w:id="46"/>
      <w:r w:rsidRPr="00A50BB4">
        <w:t xml:space="preserve"> </w:t>
      </w:r>
    </w:p>
    <w:p w14:paraId="44FB552A" w14:textId="77777777" w:rsidR="00A50BB4" w:rsidRPr="00A50BB4" w:rsidRDefault="00A50BB4" w:rsidP="00FC2DA6"/>
    <w:p w14:paraId="57AD2811" w14:textId="77777777" w:rsidR="00A50BB4" w:rsidRPr="00A50BB4" w:rsidRDefault="00A50BB4" w:rsidP="00FC2DA6">
      <w:r w:rsidRPr="00A50BB4">
        <w:t xml:space="preserve">This section describes how the user will interact with the headset to create </w:t>
      </w:r>
      <w:proofErr w:type="spellStart"/>
      <w:r w:rsidRPr="00A50BB4">
        <w:t>speach</w:t>
      </w:r>
      <w:proofErr w:type="spellEnd"/>
      <w:r w:rsidRPr="00A50BB4">
        <w:t>.</w:t>
      </w:r>
    </w:p>
    <w:tbl>
      <w:tblPr>
        <w:tblW w:w="5000" w:type="pct"/>
        <w:jc w:val="center"/>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32D04E35" w14:textId="77777777" w:rsidTr="00A50BB4">
        <w:trPr>
          <w:tblHeade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ED2BACA" w14:textId="77777777" w:rsidR="00A50BB4" w:rsidRPr="00A50BB4" w:rsidRDefault="00A50BB4" w:rsidP="00847B7A">
            <w:r w:rsidRPr="00A50BB4">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554A6A8" w14:textId="77777777" w:rsidR="00A50BB4" w:rsidRPr="00A50BB4" w:rsidRDefault="00A50BB4" w:rsidP="00847B7A">
            <w:r w:rsidRPr="00A50BB4">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8A5B9E" w14:textId="77777777" w:rsidR="00A50BB4" w:rsidRPr="00A50BB4" w:rsidRDefault="00A50BB4" w:rsidP="00847B7A">
            <w:r w:rsidRPr="00A50BB4">
              <w:t>Priority</w:t>
            </w:r>
          </w:p>
          <w:p w14:paraId="55E9750B" w14:textId="77777777" w:rsidR="00A50BB4" w:rsidRPr="00A50BB4" w:rsidRDefault="00A50BB4" w:rsidP="00847B7A">
            <w:r w:rsidRPr="00A50BB4">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3C0D1F" w14:textId="77777777" w:rsidR="00A50BB4" w:rsidRPr="00A50BB4" w:rsidRDefault="00A50BB4" w:rsidP="00847B7A">
            <w:r w:rsidRPr="00A50BB4">
              <w:t>PRD #</w:t>
            </w:r>
          </w:p>
        </w:tc>
      </w:tr>
      <w:tr w:rsidR="00A50BB4" w:rsidRPr="00A50BB4" w14:paraId="64A498FE" w14:textId="77777777" w:rsidTr="00A50BB4">
        <w:trPr>
          <w:trHeight w:val="393"/>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C55091D"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4B90C6" w14:textId="77777777" w:rsidR="00A50BB4" w:rsidRPr="00A50BB4" w:rsidRDefault="00A50BB4" w:rsidP="00847B7A">
            <w:r w:rsidRPr="00A50BB4">
              <w:t>The system should allow for input modes of head movement and visual evoked potentials.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FDE3DC" w14:textId="77777777" w:rsidR="00A50BB4" w:rsidRPr="00A50BB4" w:rsidRDefault="00A50BB4" w:rsidP="00847B7A">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1B1FEE" w14:textId="77777777" w:rsidR="00A50BB4" w:rsidRPr="00A50BB4" w:rsidRDefault="00A50BB4" w:rsidP="00847B7A"/>
        </w:tc>
      </w:tr>
      <w:tr w:rsidR="00A50BB4" w:rsidRPr="00A50BB4" w14:paraId="48C33EED"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8E3692"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D040E6" w14:textId="77777777" w:rsidR="00A50BB4" w:rsidRPr="00A50BB4" w:rsidRDefault="00A50BB4" w:rsidP="00847B7A">
            <w:r w:rsidRPr="00A50BB4">
              <w:t>The system should allow for input modes of eye tracking</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56AACB"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E315AC" w14:textId="77777777" w:rsidR="00A50BB4" w:rsidRPr="00A50BB4" w:rsidRDefault="00A50BB4" w:rsidP="00847B7A"/>
        </w:tc>
      </w:tr>
      <w:tr w:rsidR="00A50BB4" w:rsidRPr="00A50BB4" w14:paraId="0ABA05D8"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51E2F7"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7CE18B" w14:textId="77777777" w:rsidR="00A50BB4" w:rsidRPr="00A50BB4" w:rsidRDefault="00A50BB4" w:rsidP="00847B7A">
            <w:r w:rsidRPr="00A50BB4">
              <w:t>The system should allow the user physical methods such as a joystick or mouse to focus on a visual target (instead of head pose, for example)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E553BC" w14:textId="77777777" w:rsidR="00A50BB4" w:rsidRPr="00A50BB4" w:rsidRDefault="00A50BB4" w:rsidP="00847B7A">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CA1CA6" w14:textId="77777777" w:rsidR="00A50BB4" w:rsidRPr="00A50BB4" w:rsidRDefault="00A50BB4" w:rsidP="00847B7A"/>
        </w:tc>
      </w:tr>
      <w:tr w:rsidR="00A50BB4" w:rsidRPr="00A50BB4" w14:paraId="4397BEAF"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7ED469"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A788AD" w14:textId="77777777" w:rsidR="00A50BB4" w:rsidRPr="00A50BB4" w:rsidRDefault="00A50BB4" w:rsidP="00847B7A">
            <w:r w:rsidRPr="00A50BB4">
              <w:t>The system should enable the use of a switch for quicker selection regardless of input mode being used.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332818"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95F2FD" w14:textId="77777777" w:rsidR="00A50BB4" w:rsidRPr="00A50BB4" w:rsidRDefault="00A50BB4" w:rsidP="00847B7A"/>
        </w:tc>
      </w:tr>
      <w:tr w:rsidR="00A50BB4" w:rsidRPr="00A50BB4" w14:paraId="1DC8B7FB"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7B1345"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9F13C9" w14:textId="77777777" w:rsidR="00A50BB4" w:rsidRPr="00A50BB4" w:rsidRDefault="00A50BB4" w:rsidP="00847B7A">
            <w:r w:rsidRPr="00A50BB4">
              <w:t>The system should be able to measure user’s ability to use the input modes available and adapt by transitioning between them with minimum interaction from the user. Users should have the option to override or to require confirmation for mode changes.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C6D811" w14:textId="77777777" w:rsidR="00A50BB4" w:rsidRPr="00A50BB4" w:rsidRDefault="00A50BB4" w:rsidP="00847B7A">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5BDA0B" w14:textId="77777777" w:rsidR="00A50BB4" w:rsidRPr="00A50BB4" w:rsidRDefault="00A50BB4" w:rsidP="00847B7A"/>
        </w:tc>
      </w:tr>
      <w:tr w:rsidR="00A50BB4" w:rsidRPr="00A50BB4" w14:paraId="38F72E73"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46E5CF"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EB16EF" w14:textId="77777777" w:rsidR="00A50BB4" w:rsidRPr="00A50BB4" w:rsidRDefault="00A50BB4" w:rsidP="00847B7A">
            <w:r w:rsidRPr="00A50BB4">
              <w:t xml:space="preserve">The system should allow a number of different vocabulary approaches (language systems) including alphabetic, schematic and visual scene (assisted reality – </w:t>
            </w:r>
            <w:proofErr w:type="spellStart"/>
            <w:proofErr w:type="gramStart"/>
            <w:r w:rsidRPr="00A50BB4">
              <w:t>eg</w:t>
            </w:r>
            <w:proofErr w:type="spellEnd"/>
            <w:proofErr w:type="gramEnd"/>
            <w:r w:rsidRPr="00A50BB4">
              <w:t xml:space="preserve"> bottle of water on table – system ids water)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DB9568" w14:textId="77777777" w:rsidR="00A50BB4" w:rsidRPr="00A50BB4" w:rsidRDefault="00A50BB4" w:rsidP="00847B7A">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FF94AC" w14:textId="77777777" w:rsidR="00A50BB4" w:rsidRPr="00A50BB4" w:rsidRDefault="00A50BB4" w:rsidP="00847B7A"/>
        </w:tc>
      </w:tr>
      <w:tr w:rsidR="00A50BB4" w:rsidRPr="00A50BB4" w14:paraId="10D493C5"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BDD2CE"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4D31A7" w14:textId="77777777" w:rsidR="00A50BB4" w:rsidRPr="00A50BB4" w:rsidRDefault="00A50BB4" w:rsidP="00847B7A">
            <w:r w:rsidRPr="00A50BB4">
              <w:t>The system should allow the user to customize the layout of the internal screen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76C796"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D378F9" w14:textId="77777777" w:rsidR="00A50BB4" w:rsidRPr="00A50BB4" w:rsidRDefault="00A50BB4" w:rsidP="00847B7A"/>
        </w:tc>
      </w:tr>
      <w:tr w:rsidR="00A50BB4" w:rsidRPr="00A50BB4" w14:paraId="6C9B5876"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359F98"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385872" w14:textId="77777777" w:rsidR="00A50BB4" w:rsidRPr="00A50BB4" w:rsidRDefault="00A50BB4" w:rsidP="00847B7A">
            <w:r w:rsidRPr="00A50BB4">
              <w:t>The system should be able to accommodate users with excessive movement and difficulty moving.</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A5D92B"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891298" w14:textId="77777777" w:rsidR="00A50BB4" w:rsidRPr="00A50BB4" w:rsidRDefault="00A50BB4" w:rsidP="00847B7A"/>
        </w:tc>
      </w:tr>
      <w:tr w:rsidR="00A50BB4" w:rsidRPr="00A50BB4" w14:paraId="5BD35EC4"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E9DA1D4"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55F857" w14:textId="77777777" w:rsidR="00A50BB4" w:rsidRPr="00A50BB4" w:rsidRDefault="00A50BB4" w:rsidP="00847B7A">
            <w:r w:rsidRPr="00A50BB4">
              <w:t>The system should be adaptable for color-blind users or vision issues (</w:t>
            </w:r>
            <w:proofErr w:type="gramStart"/>
            <w:r w:rsidRPr="00A50BB4">
              <w:t>e.g.</w:t>
            </w:r>
            <w:proofErr w:type="gramEnd"/>
            <w:r w:rsidRPr="00A50BB4">
              <w:t xml:space="preserve"> lazy eye)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24EF89" w14:textId="77777777" w:rsidR="00A50BB4" w:rsidRPr="00A50BB4" w:rsidRDefault="00A50BB4" w:rsidP="00847B7A">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060AA6" w14:textId="77777777" w:rsidR="00A50BB4" w:rsidRPr="00A50BB4" w:rsidRDefault="00A50BB4" w:rsidP="00847B7A"/>
        </w:tc>
      </w:tr>
      <w:tr w:rsidR="00A50BB4" w:rsidRPr="00A50BB4" w14:paraId="03D494FD"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E76496"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0AB11A" w14:textId="77777777" w:rsidR="00A50BB4" w:rsidRPr="00A50BB4" w:rsidRDefault="00A50BB4" w:rsidP="00847B7A">
            <w:r w:rsidRPr="00A50BB4">
              <w:t>The system should be adaptable for users who wear glasses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38E76B"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12DDD3" w14:textId="77777777" w:rsidR="00A50BB4" w:rsidRPr="00A50BB4" w:rsidRDefault="00A50BB4" w:rsidP="00847B7A"/>
        </w:tc>
      </w:tr>
      <w:tr w:rsidR="00A50BB4" w:rsidRPr="00A50BB4" w14:paraId="2BC8603B"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645D45"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5ACBC0" w14:textId="77777777" w:rsidR="00A50BB4" w:rsidRPr="00A50BB4" w:rsidRDefault="00A50BB4" w:rsidP="00847B7A">
            <w:r w:rsidRPr="00A50BB4">
              <w:t>The system should be adaptable for users with hearing peripherals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475A9E" w14:textId="77777777" w:rsidR="00A50BB4" w:rsidRPr="00A50BB4" w:rsidRDefault="00A50BB4" w:rsidP="00847B7A">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6C3F62" w14:textId="77777777" w:rsidR="00A50BB4" w:rsidRPr="00A50BB4" w:rsidRDefault="00A50BB4" w:rsidP="00847B7A"/>
        </w:tc>
      </w:tr>
      <w:tr w:rsidR="00A50BB4" w:rsidRPr="00A50BB4" w14:paraId="623CBBDE"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2071CE"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BAB26C" w14:textId="07B18499" w:rsidR="00A50BB4" w:rsidRPr="00A50BB4" w:rsidRDefault="00A50BB4" w:rsidP="00847B7A">
            <w:r w:rsidRPr="00A50BB4">
              <w:t>The system should provide an opportunity for the user to rest between selections (</w:t>
            </w:r>
            <w:proofErr w:type="gramStart"/>
            <w:r w:rsidRPr="00A50BB4">
              <w:t>e.g.</w:t>
            </w:r>
            <w:proofErr w:type="gramEnd"/>
            <w:r w:rsidRPr="00A50BB4">
              <w:t xml:space="preserve"> empty space) and pause providing input altogether.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5B90C1" w14:textId="77777777" w:rsidR="00A50BB4" w:rsidRPr="00A50BB4" w:rsidRDefault="00A50BB4" w:rsidP="00847B7A">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CD2CCF" w14:textId="77777777" w:rsidR="00A50BB4" w:rsidRPr="00A50BB4" w:rsidRDefault="00A50BB4" w:rsidP="00847B7A"/>
        </w:tc>
      </w:tr>
      <w:tr w:rsidR="00A50BB4" w:rsidRPr="00A50BB4" w14:paraId="452D5C42"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00161B"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5CD735" w14:textId="77777777" w:rsidR="00A50BB4" w:rsidRPr="00A50BB4" w:rsidRDefault="00A50BB4" w:rsidP="00847B7A">
            <w:r w:rsidRPr="00A50BB4">
              <w:t>The system should leverage the user’s entire visual field capacity, preferably adjustable by the user.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B8FE71"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062E5C" w14:textId="77777777" w:rsidR="00A50BB4" w:rsidRPr="00A50BB4" w:rsidRDefault="00A50BB4" w:rsidP="00847B7A"/>
        </w:tc>
      </w:tr>
      <w:tr w:rsidR="00A50BB4" w:rsidRPr="00A50BB4" w14:paraId="22AFAA2F"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392BD6"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53A51B" w14:textId="77777777" w:rsidR="00A50BB4" w:rsidRPr="00A50BB4" w:rsidRDefault="00A50BB4" w:rsidP="00847B7A">
            <w:r w:rsidRPr="00A50BB4">
              <w:t>The system should allow a setting that auto magnifies buttons as they are selected</w:t>
            </w:r>
            <w:proofErr w:type="gramStart"/>
            <w:r w:rsidRPr="00A50BB4">
              <w:t>/”moused</w:t>
            </w:r>
            <w:proofErr w:type="gramEnd"/>
            <w:r w:rsidRPr="00A50BB4">
              <w:t xml:space="preserve"> over”, (e.g. creating a larger dwell target, when the cursor rests on the “a” button, the button enlarges and “pops out” by a set percentage, as selected in a setting menu)</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F1DA18"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48AA06" w14:textId="77777777" w:rsidR="00A50BB4" w:rsidRPr="00A50BB4" w:rsidRDefault="00A50BB4" w:rsidP="00847B7A"/>
        </w:tc>
      </w:tr>
      <w:tr w:rsidR="00A50BB4" w:rsidRPr="00A50BB4" w14:paraId="1E75ECDB"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20863F" w14:textId="77777777" w:rsidR="00A50BB4" w:rsidRPr="00A50BB4" w:rsidRDefault="00A50BB4" w:rsidP="00847B7A">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CAE911" w14:textId="77777777" w:rsidR="00A50BB4" w:rsidRPr="00A50BB4" w:rsidRDefault="00A50BB4" w:rsidP="00847B7A">
            <w:r w:rsidRPr="00A50BB4">
              <w:t>The system should follow best practices for 3D UI design (</w:t>
            </w:r>
            <w:proofErr w:type="gramStart"/>
            <w:r w:rsidRPr="00A50BB4">
              <w:t>e.g.</w:t>
            </w:r>
            <w:proofErr w:type="gramEnd"/>
            <w:r w:rsidRPr="00A50BB4">
              <w:t xml:space="preserve"> show examples of the setting change while in the setting menu such as font changes as font is adjusted without requiring the user to exit out of the settings menu)</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5C0445" w14:textId="77777777" w:rsidR="00A50BB4" w:rsidRPr="00A50BB4" w:rsidRDefault="00A50BB4" w:rsidP="00847B7A">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E1CB5C4" w14:textId="77777777" w:rsidR="00A50BB4" w:rsidRPr="00A50BB4" w:rsidRDefault="00A50BB4" w:rsidP="00847B7A"/>
        </w:tc>
      </w:tr>
    </w:tbl>
    <w:p w14:paraId="2D0C606E" w14:textId="77777777" w:rsidR="00A50BB4" w:rsidRPr="00A50BB4" w:rsidRDefault="00A50BB4" w:rsidP="00FC2DA6"/>
    <w:p w14:paraId="4EDC31C1" w14:textId="78FF06C5" w:rsidR="00A50BB4" w:rsidRPr="00A50BB4" w:rsidRDefault="00A50BB4" w:rsidP="00FC2DA6">
      <w:pPr>
        <w:pStyle w:val="Heading2"/>
      </w:pPr>
      <w:bookmarkStart w:id="47" w:name="_Toc118372963"/>
      <w:r w:rsidRPr="00A50BB4">
        <w:t>Display &amp; Navigation</w:t>
      </w:r>
      <w:bookmarkEnd w:id="47"/>
    </w:p>
    <w:p w14:paraId="6AB39D96" w14:textId="77777777" w:rsidR="00A50BB4" w:rsidRPr="00A50BB4" w:rsidRDefault="00A50BB4" w:rsidP="00FC2DA6"/>
    <w:p w14:paraId="706D9220" w14:textId="77777777" w:rsidR="00A50BB4" w:rsidRPr="00A50BB4" w:rsidRDefault="00A50BB4" w:rsidP="00FC2DA6">
      <w:r w:rsidRPr="00A50BB4">
        <w:t>This section describes how a user will navigate the user interface.</w:t>
      </w:r>
    </w:p>
    <w:p w14:paraId="368BCDBC"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00005C2E" w14:textId="77777777" w:rsidTr="00A50BB4">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C6085BB" w14:textId="77777777" w:rsidR="00A50BB4" w:rsidRPr="00A50BB4" w:rsidRDefault="00A50BB4" w:rsidP="000F2380">
            <w:r w:rsidRPr="00A50BB4">
              <w:lastRenderedPageBreak/>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DF72802" w14:textId="77777777" w:rsidR="00A50BB4" w:rsidRPr="00A50BB4" w:rsidRDefault="00A50BB4" w:rsidP="000F2380">
            <w:r w:rsidRPr="00A50BB4">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C69CBB" w14:textId="77777777" w:rsidR="00A50BB4" w:rsidRPr="00A50BB4" w:rsidRDefault="00A50BB4" w:rsidP="000F2380">
            <w:r w:rsidRPr="00A50BB4">
              <w:t>Priority</w:t>
            </w:r>
          </w:p>
          <w:p w14:paraId="2777A121" w14:textId="77777777" w:rsidR="00A50BB4" w:rsidRPr="00A50BB4" w:rsidRDefault="00A50BB4" w:rsidP="000F2380">
            <w:r w:rsidRPr="00A50BB4">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36D37BF" w14:textId="77777777" w:rsidR="00A50BB4" w:rsidRPr="00A50BB4" w:rsidRDefault="00A50BB4" w:rsidP="000F2380">
            <w:r w:rsidRPr="00A50BB4">
              <w:t>PRD #</w:t>
            </w:r>
          </w:p>
        </w:tc>
      </w:tr>
      <w:tr w:rsidR="00A50BB4" w:rsidRPr="00A50BB4" w14:paraId="66F05D9D" w14:textId="77777777" w:rsidTr="00A50BB4">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8DCF042"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F9D983" w14:textId="77777777" w:rsidR="00A50BB4" w:rsidRPr="00A50BB4" w:rsidRDefault="00A50BB4" w:rsidP="000F2380">
            <w:r w:rsidRPr="00A50BB4">
              <w:t>The system should help the user understand where they are “pointing” and what is being selected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1A4D6F"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1962CF" w14:textId="77777777" w:rsidR="00A50BB4" w:rsidRPr="00A50BB4" w:rsidRDefault="00A50BB4" w:rsidP="000F2380"/>
        </w:tc>
      </w:tr>
      <w:tr w:rsidR="00A50BB4" w:rsidRPr="00A50BB4" w14:paraId="0F77B382"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4435A4"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CA93BF" w14:textId="77777777" w:rsidR="00A50BB4" w:rsidRPr="00A50BB4" w:rsidRDefault="00A50BB4" w:rsidP="000F2380">
            <w:r w:rsidRPr="00A50BB4">
              <w:t>The system should be able to provide visual, auditory and/or haptic feedback to indicate key information (</w:t>
            </w:r>
            <w:proofErr w:type="gramStart"/>
            <w:r w:rsidRPr="00A50BB4">
              <w:t>e.g.</w:t>
            </w:r>
            <w:proofErr w:type="gramEnd"/>
            <w:r w:rsidRPr="00A50BB4">
              <w:t xml:space="preserve"> such as knowing that a selection is being made and/or has been selected.)  The type of feedback provided should be adjustable in settings.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B92BE95"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A63CD0" w14:textId="77777777" w:rsidR="00A50BB4" w:rsidRPr="00A50BB4" w:rsidRDefault="00A50BB4" w:rsidP="000F2380"/>
        </w:tc>
      </w:tr>
      <w:tr w:rsidR="00A50BB4" w:rsidRPr="00A50BB4" w14:paraId="2D3D0179"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2E41B0"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9AF75F" w14:textId="77777777" w:rsidR="00A50BB4" w:rsidRPr="00A50BB4" w:rsidRDefault="00A50BB4" w:rsidP="000F2380">
            <w:r w:rsidRPr="00A50BB4">
              <w:t>The system should employ assistive aids for target selection (</w:t>
            </w:r>
            <w:proofErr w:type="gramStart"/>
            <w:r w:rsidRPr="00A50BB4">
              <w:t>e.g.</w:t>
            </w:r>
            <w:proofErr w:type="gramEnd"/>
            <w:r w:rsidRPr="00A50BB4">
              <w:t xml:space="preserve"> how “sticky” the cursor is as it moves from target to target).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10C9DD"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1CC84D" w14:textId="77777777" w:rsidR="00A50BB4" w:rsidRPr="00A50BB4" w:rsidRDefault="00A50BB4" w:rsidP="000F2380"/>
        </w:tc>
      </w:tr>
      <w:tr w:rsidR="00A50BB4" w:rsidRPr="00A50BB4" w14:paraId="63CC937A"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6E4E16"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B64E46" w14:textId="77777777" w:rsidR="00A50BB4" w:rsidRPr="00A50BB4" w:rsidRDefault="00A50BB4" w:rsidP="000F2380">
            <w:r w:rsidRPr="00A50BB4">
              <w:t>The system should allow the user to control display elements such as font size, speed of cursor, selection method and assistive aids.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E5BAAF"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378A96" w14:textId="77777777" w:rsidR="00A50BB4" w:rsidRPr="00A50BB4" w:rsidRDefault="00A50BB4" w:rsidP="000F2380"/>
        </w:tc>
      </w:tr>
      <w:tr w:rsidR="00A50BB4" w:rsidRPr="00A50BB4" w14:paraId="6EB5984D"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429A3E"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241E15" w14:textId="77777777" w:rsidR="00A50BB4" w:rsidRPr="00A50BB4" w:rsidRDefault="00A50BB4" w:rsidP="000F2380">
            <w:r w:rsidRPr="00A50BB4">
              <w:t>The menu and display elements should consistently be in front of the user’s eyes.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A2D224"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645FA1" w14:textId="77777777" w:rsidR="00A50BB4" w:rsidRPr="00A50BB4" w:rsidRDefault="00A50BB4" w:rsidP="000F2380"/>
        </w:tc>
      </w:tr>
      <w:tr w:rsidR="00A50BB4" w:rsidRPr="00A50BB4" w14:paraId="7CEF223C"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A0A2A1"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8BE09D" w14:textId="403893C9" w:rsidR="00A50BB4" w:rsidRPr="00A50BB4" w:rsidRDefault="00A50BB4" w:rsidP="000F2380">
            <w:r w:rsidRPr="00A50BB4">
              <w:t>The menu and display elements should easily be toggled on and off screen to allow user to look at the outside world unobstructed.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34D6FB" w14:textId="77777777" w:rsidR="00A50BB4" w:rsidRPr="00A50BB4" w:rsidRDefault="00A50BB4" w:rsidP="000F2380">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281D0B" w14:textId="77777777" w:rsidR="00A50BB4" w:rsidRPr="00A50BB4" w:rsidRDefault="00A50BB4" w:rsidP="000F2380"/>
        </w:tc>
      </w:tr>
      <w:tr w:rsidR="00A50BB4" w:rsidRPr="00A50BB4" w14:paraId="46D74D3D"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013FB8"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F673A6" w14:textId="558A5452" w:rsidR="00A50BB4" w:rsidRPr="00A50BB4" w:rsidRDefault="00A50BB4" w:rsidP="000F2380">
            <w:r w:rsidRPr="00A50BB4">
              <w:t>The system should adapt to user state by transitioning between input modes (</w:t>
            </w:r>
            <w:proofErr w:type="gramStart"/>
            <w:r w:rsidRPr="00A50BB4">
              <w:t>e.g.</w:t>
            </w:r>
            <w:proofErr w:type="gramEnd"/>
            <w:r w:rsidRPr="00A50BB4">
              <w:t xml:space="preserve"> based on historical user capabilities with head pose, if the user’s selection mode becomes slower, offer a switch to eye tracking). Users should have the option to override or to require confirmation for mode </w:t>
            </w:r>
            <w:proofErr w:type="spellStart"/>
            <w:proofErr w:type="gramStart"/>
            <w:r w:rsidRPr="00A50BB4">
              <w:t>changes.If</w:t>
            </w:r>
            <w:proofErr w:type="spellEnd"/>
            <w:proofErr w:type="gramEnd"/>
            <w:r w:rsidRPr="00A50BB4">
              <w:t xml:space="preserve"> the system transitions between input modes, it should allow the user to confirm or </w:t>
            </w:r>
            <w:proofErr w:type="gramStart"/>
            <w:r w:rsidRPr="00A50BB4">
              <w:t>over-ride</w:t>
            </w:r>
            <w:proofErr w:type="gramEnd"/>
            <w:r w:rsidRPr="00A50BB4">
              <w:t xml:space="preserve"> the transition.  Whether confirmation is required should be adjustable in settings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BF803F" w14:textId="77777777" w:rsidR="00A50BB4" w:rsidRPr="00A50BB4" w:rsidRDefault="00A50BB4" w:rsidP="000F2380">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A7BBAB" w14:textId="77777777" w:rsidR="00A50BB4" w:rsidRPr="00A50BB4" w:rsidRDefault="00A50BB4" w:rsidP="000F2380"/>
        </w:tc>
      </w:tr>
      <w:tr w:rsidR="00A50BB4" w:rsidRPr="00A50BB4" w14:paraId="4D44155D"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BAE6E4"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38887A" w14:textId="77777777" w:rsidR="00A50BB4" w:rsidRPr="00A50BB4" w:rsidRDefault="00A50BB4" w:rsidP="000F2380">
            <w:r w:rsidRPr="00A50BB4">
              <w:t xml:space="preserve">The system should </w:t>
            </w:r>
            <w:proofErr w:type="spellStart"/>
            <w:r w:rsidRPr="00A50BB4">
              <w:t>achive</w:t>
            </w:r>
            <w:proofErr w:type="spellEnd"/>
            <w:r w:rsidRPr="00A50BB4">
              <w:t xml:space="preserve"> desired outcomes with a minimum of user interaction (effort). (</w:t>
            </w:r>
            <w:proofErr w:type="gramStart"/>
            <w:r w:rsidRPr="00A50BB4">
              <w:t>e.g.</w:t>
            </w:r>
            <w:proofErr w:type="gramEnd"/>
            <w:r w:rsidRPr="00A50BB4">
              <w:t xml:space="preserve"> minimize the number of selections– preferably under 3)</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D88D62"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B4B302" w14:textId="77777777" w:rsidR="00A50BB4" w:rsidRPr="00A50BB4" w:rsidRDefault="00A50BB4" w:rsidP="000F2380"/>
        </w:tc>
      </w:tr>
      <w:tr w:rsidR="00A50BB4" w:rsidRPr="00A50BB4" w14:paraId="67783576"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F46F1F"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57C60B" w14:textId="77777777" w:rsidR="00A50BB4" w:rsidRPr="00A50BB4" w:rsidRDefault="00A50BB4" w:rsidP="000F2380">
            <w:r w:rsidRPr="00A50BB4">
              <w:t xml:space="preserve">The system should allow the user to </w:t>
            </w:r>
            <w:proofErr w:type="gramStart"/>
            <w:r w:rsidRPr="00A50BB4">
              <w:t>quickly and easily activate re-centering or re-calibration</w:t>
            </w:r>
            <w:proofErr w:type="gramEnd"/>
            <w:r w:rsidRPr="00A50BB4">
              <w: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5535F0" w14:textId="77777777" w:rsidR="00A50BB4" w:rsidRPr="00A50BB4" w:rsidRDefault="00A50BB4" w:rsidP="000F2380">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031CE4" w14:textId="77777777" w:rsidR="00A50BB4" w:rsidRPr="00A50BB4" w:rsidRDefault="00A50BB4" w:rsidP="000F2380"/>
        </w:tc>
      </w:tr>
      <w:tr w:rsidR="00A50BB4" w:rsidRPr="00A50BB4" w14:paraId="04295154"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A7D985"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507B24" w14:textId="77777777" w:rsidR="00A50BB4" w:rsidRPr="00A50BB4" w:rsidRDefault="00A50BB4" w:rsidP="000F2380">
            <w:r w:rsidRPr="00A50BB4">
              <w:t>The system should allow the user to enable screen reading capabilities of navigation elements to assist with low vision users. (</w:t>
            </w:r>
            <w:proofErr w:type="gramStart"/>
            <w:r w:rsidRPr="00A50BB4">
              <w:t>e.g.</w:t>
            </w:r>
            <w:proofErr w:type="gramEnd"/>
            <w:r w:rsidRPr="00A50BB4">
              <w:t xml:space="preserve"> if cursor dwells over “settings”, the system announces “settings”), ideally different from the text-to-speech voice.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90D3EB" w14:textId="77777777" w:rsidR="00A50BB4" w:rsidRPr="00A50BB4" w:rsidRDefault="00A50BB4" w:rsidP="000F2380">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1EAEEC" w14:textId="77777777" w:rsidR="00A50BB4" w:rsidRPr="00A50BB4" w:rsidRDefault="00A50BB4" w:rsidP="000F2380"/>
        </w:tc>
      </w:tr>
      <w:tr w:rsidR="00A50BB4" w:rsidRPr="00A50BB4" w14:paraId="527FD25E"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21C2D5"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3C2B82" w14:textId="77777777" w:rsidR="00A50BB4" w:rsidRPr="00A50BB4" w:rsidRDefault="00A50BB4" w:rsidP="000F2380">
            <w:r w:rsidRPr="00A50BB4">
              <w:t>The system should have simplified settings menu, easily configured by end users or caregivers.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5E1B08" w14:textId="77777777" w:rsidR="00A50BB4" w:rsidRPr="00A50BB4" w:rsidRDefault="00A50BB4" w:rsidP="000F2380">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3FBE99" w14:textId="77777777" w:rsidR="00A50BB4" w:rsidRPr="00A50BB4" w:rsidRDefault="00A50BB4" w:rsidP="000F2380"/>
        </w:tc>
      </w:tr>
      <w:tr w:rsidR="00A50BB4" w:rsidRPr="00A50BB4" w14:paraId="4E4DB1D0" w14:textId="77777777" w:rsidTr="00A50BB4">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B63160" w14:textId="77777777" w:rsidR="00A50BB4" w:rsidRPr="00A50BB4" w:rsidRDefault="00A50BB4" w:rsidP="000F2380">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90DF74" w14:textId="77777777" w:rsidR="00A50BB4" w:rsidRPr="00A50BB4" w:rsidRDefault="00A50BB4" w:rsidP="000F2380">
            <w:r w:rsidRPr="00A50BB4">
              <w:t>System layout and configuration should be accessible prior to acquisition of the physical device.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D94C19" w14:textId="77777777" w:rsidR="00A50BB4" w:rsidRPr="00A50BB4" w:rsidRDefault="00A50BB4" w:rsidP="000F2380">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48FE3A" w14:textId="77777777" w:rsidR="00A50BB4" w:rsidRPr="00A50BB4" w:rsidRDefault="00A50BB4" w:rsidP="000F2380"/>
        </w:tc>
      </w:tr>
    </w:tbl>
    <w:p w14:paraId="15AB61FD" w14:textId="77777777" w:rsidR="00A50BB4" w:rsidRPr="00A50BB4" w:rsidRDefault="00A50BB4" w:rsidP="00FC2DA6"/>
    <w:p w14:paraId="6ADAF030" w14:textId="36D1A083" w:rsidR="00A50BB4" w:rsidRPr="00A50BB4" w:rsidRDefault="00A50BB4" w:rsidP="00FC2DA6">
      <w:pPr>
        <w:pStyle w:val="Heading2"/>
      </w:pPr>
      <w:bookmarkStart w:id="48" w:name="_Toc118372964"/>
      <w:r w:rsidRPr="00A50BB4">
        <w:t>Speech Generation</w:t>
      </w:r>
      <w:bookmarkEnd w:id="48"/>
      <w:r w:rsidRPr="00A50BB4">
        <w:t xml:space="preserve"> </w:t>
      </w:r>
    </w:p>
    <w:p w14:paraId="23078973" w14:textId="77777777" w:rsidR="00A50BB4" w:rsidRPr="00A50BB4" w:rsidRDefault="00A50BB4" w:rsidP="00FC2DA6"/>
    <w:p w14:paraId="6C3D5400" w14:textId="77777777" w:rsidR="00A50BB4" w:rsidRPr="00A50BB4" w:rsidRDefault="00A50BB4" w:rsidP="00FC2DA6">
      <w:r w:rsidRPr="00A50BB4">
        <w:t>This section focuses on how speech will be generated.</w:t>
      </w:r>
    </w:p>
    <w:p w14:paraId="07CC79DE" w14:textId="77777777" w:rsidR="00A50BB4" w:rsidRPr="00A50BB4" w:rsidRDefault="00A50BB4" w:rsidP="00FC2DA6"/>
    <w:tbl>
      <w:tblPr>
        <w:tblW w:w="5000" w:type="pct"/>
        <w:jc w:val="center"/>
        <w:tblCellMar>
          <w:top w:w="15" w:type="dxa"/>
          <w:left w:w="15" w:type="dxa"/>
          <w:bottom w:w="15" w:type="dxa"/>
          <w:right w:w="15" w:type="dxa"/>
        </w:tblCellMar>
        <w:tblLook w:val="04A0" w:firstRow="1" w:lastRow="0" w:firstColumn="1" w:lastColumn="0" w:noHBand="0" w:noVBand="1"/>
      </w:tblPr>
      <w:tblGrid>
        <w:gridCol w:w="1457"/>
        <w:gridCol w:w="6768"/>
        <w:gridCol w:w="884"/>
        <w:gridCol w:w="951"/>
      </w:tblGrid>
      <w:tr w:rsidR="00A50BB4" w:rsidRPr="00A50BB4" w14:paraId="2870DEEB" w14:textId="77777777" w:rsidTr="4B2AE0B0">
        <w:trPr>
          <w:tblHeade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A6BE27C" w14:textId="77777777" w:rsidR="00A50BB4" w:rsidRPr="00A50BB4" w:rsidRDefault="00A50BB4" w:rsidP="009D2A10">
            <w:r w:rsidRPr="00A50BB4">
              <w:lastRenderedPageBreak/>
              <w:t>Req #</w:t>
            </w: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7DC88AA" w14:textId="77777777" w:rsidR="00A50BB4" w:rsidRPr="00A50BB4" w:rsidRDefault="00A50BB4" w:rsidP="009D2A10">
            <w:r w:rsidRPr="00A50BB4">
              <w:t>Requirement Description</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739E86" w14:textId="77777777" w:rsidR="00A50BB4" w:rsidRPr="00A50BB4" w:rsidRDefault="00A50BB4" w:rsidP="009D2A10">
            <w:r w:rsidRPr="00A50BB4">
              <w:t>Priority</w:t>
            </w:r>
          </w:p>
          <w:p w14:paraId="3895606F" w14:textId="77777777" w:rsidR="00A50BB4" w:rsidRPr="00A50BB4" w:rsidRDefault="00A50BB4" w:rsidP="009D2A10">
            <w:r w:rsidRPr="00A50BB4">
              <w:t>(1,2,3)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A14F6D" w14:textId="77777777" w:rsidR="00A50BB4" w:rsidRPr="00A50BB4" w:rsidRDefault="00A50BB4" w:rsidP="009D2A10">
            <w:r w:rsidRPr="00A50BB4">
              <w:t>PRD #</w:t>
            </w:r>
          </w:p>
        </w:tc>
      </w:tr>
      <w:tr w:rsidR="00A50BB4" w:rsidRPr="00A50BB4" w14:paraId="41818E17" w14:textId="77777777" w:rsidTr="4B2AE0B0">
        <w:trPr>
          <w:trHeight w:val="393"/>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D249A71"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4595F3" w14:textId="77777777" w:rsidR="00A50BB4" w:rsidRPr="00A50BB4" w:rsidRDefault="00A50BB4" w:rsidP="009D2A10">
            <w:r w:rsidRPr="00A50BB4">
              <w:t>The speech generated should be adjustable in volume and speed.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966E43"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10B1CA" w14:textId="77777777" w:rsidR="00A50BB4" w:rsidRPr="00A50BB4" w:rsidRDefault="00A50BB4" w:rsidP="009D2A10"/>
        </w:tc>
      </w:tr>
      <w:tr w:rsidR="00A50BB4" w:rsidRPr="00A50BB4" w14:paraId="69F3238F"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34DDED"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329135" w14:textId="070C6CD1" w:rsidR="00A50BB4" w:rsidRPr="00A50BB4" w:rsidRDefault="00A50BB4" w:rsidP="009D2A10">
            <w:r w:rsidRPr="00A50BB4">
              <w:t>The user should be able to specify whether speech is generated as each letter, word or phrase is created.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F97C5D"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24DB04" w14:textId="77777777" w:rsidR="00A50BB4" w:rsidRPr="00A50BB4" w:rsidRDefault="00A50BB4" w:rsidP="009D2A10"/>
        </w:tc>
      </w:tr>
      <w:tr w:rsidR="00A50BB4" w:rsidRPr="00A50BB4" w14:paraId="145A32E7"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A80F80"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676037" w14:textId="02B75231" w:rsidR="00A50BB4" w:rsidRPr="00A50BB4" w:rsidRDefault="00A50BB4" w:rsidP="009D2A10">
            <w:r w:rsidRPr="00A50BB4">
              <w:t xml:space="preserve">The speech generated should be loud enough to be heard in an indoor and outdoor </w:t>
            </w:r>
            <w:proofErr w:type="gramStart"/>
            <w:r w:rsidRPr="00A50BB4">
              <w:t>setting(</w:t>
            </w:r>
            <w:proofErr w:type="gramEnd"/>
            <w:r w:rsidRPr="00A50BB4">
              <w:t>e.g. in a restaurant. Ideally consistent with human dynamic range.)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E2F917"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7AE2C3" w14:textId="77777777" w:rsidR="00A50BB4" w:rsidRPr="00A50BB4" w:rsidRDefault="00A50BB4" w:rsidP="009D2A10"/>
        </w:tc>
      </w:tr>
      <w:tr w:rsidR="00A50BB4" w:rsidRPr="00A50BB4" w14:paraId="7312CB53"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5F7626"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446C6A" w14:textId="77777777" w:rsidR="00A50BB4" w:rsidRPr="00A50BB4" w:rsidRDefault="00A50BB4" w:rsidP="009D2A10">
            <w:r w:rsidRPr="00A50BB4">
              <w:t>The speech generated should be repeatable with a single action (</w:t>
            </w:r>
            <w:proofErr w:type="gramStart"/>
            <w:r w:rsidRPr="00A50BB4">
              <w:t>i.e.</w:t>
            </w:r>
            <w:proofErr w:type="gramEnd"/>
            <w:r w:rsidRPr="00A50BB4">
              <w:t xml:space="preserve"> the phrase is repeated – visually and/or auditorily – every time the play button is pressed)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C000BD4"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D29E61" w14:textId="77777777" w:rsidR="00A50BB4" w:rsidRPr="00A50BB4" w:rsidRDefault="00A50BB4" w:rsidP="009D2A10"/>
        </w:tc>
      </w:tr>
      <w:tr w:rsidR="00A50BB4" w:rsidRPr="00A50BB4" w14:paraId="6CFEA3B6"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0F120F"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349A4C" w14:textId="77777777" w:rsidR="00A50BB4" w:rsidRPr="00A50BB4" w:rsidRDefault="00A50BB4" w:rsidP="009D2A10">
            <w:r w:rsidRPr="00A50BB4">
              <w:t>The system should allow for user personalization of synthesized voice (</w:t>
            </w:r>
            <w:proofErr w:type="gramStart"/>
            <w:r w:rsidRPr="00A50BB4">
              <w:t>e.g.</w:t>
            </w:r>
            <w:proofErr w:type="gramEnd"/>
            <w:r w:rsidRPr="00A50BB4">
              <w:t xml:space="preserve"> banking of voices) before a system is assigned or used.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102F13"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EAC118" w14:textId="77777777" w:rsidR="00A50BB4" w:rsidRPr="00A50BB4" w:rsidRDefault="00A50BB4" w:rsidP="009D2A10"/>
        </w:tc>
      </w:tr>
      <w:tr w:rsidR="00A50BB4" w:rsidRPr="00A50BB4" w14:paraId="1DACE852"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DB6FD4"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5E1BD1" w14:textId="77777777" w:rsidR="00A50BB4" w:rsidRPr="00A50BB4" w:rsidRDefault="00A50BB4" w:rsidP="009D2A10">
            <w:r w:rsidRPr="00A50BB4">
              <w:t>The system should enable the user to “bank” their voice in an easy or enjoyable manner.  (</w:t>
            </w:r>
            <w:proofErr w:type="gramStart"/>
            <w:r w:rsidRPr="00A50BB4">
              <w:t>e.g.</w:t>
            </w:r>
            <w:proofErr w:type="gramEnd"/>
            <w:r w:rsidRPr="00A50BB4">
              <w:t xml:space="preserve"> passive capturing of the voice or capturing the voice via a game)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5DE7E2"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95A378" w14:textId="77777777" w:rsidR="00A50BB4" w:rsidRPr="00A50BB4" w:rsidRDefault="00A50BB4" w:rsidP="009D2A10"/>
        </w:tc>
      </w:tr>
      <w:tr w:rsidR="00A50BB4" w:rsidRPr="00A50BB4" w14:paraId="3D9A02DD"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594E56"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1EE3BA" w14:textId="77777777" w:rsidR="00A50BB4" w:rsidRPr="00A50BB4" w:rsidRDefault="00A50BB4" w:rsidP="009D2A10">
            <w:r w:rsidRPr="00A50BB4">
              <w:t>The system should support pre-recorded utterances for later use.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133009"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269E77" w14:textId="77777777" w:rsidR="00A50BB4" w:rsidRPr="00A50BB4" w:rsidRDefault="00A50BB4" w:rsidP="009D2A10"/>
        </w:tc>
      </w:tr>
      <w:tr w:rsidR="00A50BB4" w:rsidRPr="00A50BB4" w14:paraId="37A52C68"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6CA4A3"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F4DE93" w14:textId="77777777" w:rsidR="00A50BB4" w:rsidRPr="00A50BB4" w:rsidRDefault="00A50BB4" w:rsidP="009D2A10">
            <w:r w:rsidRPr="00A50BB4">
              <w:t>The system should provide a variety of selectable standard differentiated voices (</w:t>
            </w:r>
            <w:proofErr w:type="gramStart"/>
            <w:r w:rsidRPr="00A50BB4">
              <w:t>e.g.</w:t>
            </w:r>
            <w:proofErr w:type="gramEnd"/>
            <w:r w:rsidRPr="00A50BB4">
              <w:t xml:space="preserve"> differentiated pitches, speeds and resonance) that can be selected as default and used regardless of connectivity status of the system.</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0B93AD"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2D51B9" w14:textId="77777777" w:rsidR="00A50BB4" w:rsidRPr="00A50BB4" w:rsidRDefault="00A50BB4" w:rsidP="009D2A10"/>
        </w:tc>
      </w:tr>
      <w:tr w:rsidR="00A50BB4" w:rsidRPr="00A50BB4" w14:paraId="14696019"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A5518B"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363171" w14:textId="4DD8C11F" w:rsidR="00A50BB4" w:rsidRPr="00A50BB4" w:rsidRDefault="00A50BB4" w:rsidP="009D2A10">
            <w:r w:rsidRPr="00A50BB4">
              <w:t>The system’s synthesized voice should enable personalization with the user’s desired voice.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137DC2"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CC8724" w14:textId="77777777" w:rsidR="00A50BB4" w:rsidRPr="00A50BB4" w:rsidRDefault="00A50BB4" w:rsidP="009D2A10"/>
        </w:tc>
      </w:tr>
      <w:tr w:rsidR="00A50BB4" w:rsidRPr="00A50BB4" w14:paraId="3AB62B3D"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9867D7"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D464E4" w14:textId="77777777" w:rsidR="00A50BB4" w:rsidRPr="00A50BB4" w:rsidRDefault="00A50BB4" w:rsidP="009D2A10">
            <w:r w:rsidRPr="00A50BB4">
              <w:t>The system should provide a variety of keyboard layouts (</w:t>
            </w:r>
            <w:proofErr w:type="gramStart"/>
            <w:r w:rsidRPr="00A50BB4">
              <w:t>e.g.</w:t>
            </w:r>
            <w:proofErr w:type="gramEnd"/>
            <w:r w:rsidRPr="00A50BB4">
              <w:t xml:space="preserve"> ABC, QWERTY, Linotype, etc.)</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2F6B1A"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2C89FB" w14:textId="77777777" w:rsidR="00A50BB4" w:rsidRPr="00A50BB4" w:rsidRDefault="00A50BB4" w:rsidP="009D2A10"/>
        </w:tc>
      </w:tr>
      <w:tr w:rsidR="00A50BB4" w:rsidRPr="00A50BB4" w14:paraId="40A5F270"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A5A0D1"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177413" w14:textId="77777777" w:rsidR="00A50BB4" w:rsidRPr="00A50BB4" w:rsidRDefault="00A50BB4" w:rsidP="009D2A10">
            <w:r w:rsidRPr="00A50BB4">
              <w:t>The system should generate speech with a minimum of “</w:t>
            </w:r>
            <w:proofErr w:type="gramStart"/>
            <w:r w:rsidRPr="00A50BB4">
              <w:t>interactions”  (</w:t>
            </w:r>
            <w:proofErr w:type="gramEnd"/>
            <w:r w:rsidRPr="00A50BB4">
              <w:t>e.g. space between words should be added automatically when a word is selected or the system is aware that a word has been created)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CCEA60"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4826D0" w14:textId="77777777" w:rsidR="00A50BB4" w:rsidRPr="00A50BB4" w:rsidRDefault="00A50BB4" w:rsidP="009D2A10">
            <w:r w:rsidRPr="00A50BB4">
              <w:t>N/A</w:t>
            </w:r>
          </w:p>
          <w:p w14:paraId="7305CD68" w14:textId="77777777" w:rsidR="00A50BB4" w:rsidRPr="00A50BB4" w:rsidRDefault="00A50BB4" w:rsidP="009D2A10">
            <w:r w:rsidRPr="00A50BB4">
              <w:t>Design Goal</w:t>
            </w:r>
          </w:p>
        </w:tc>
      </w:tr>
      <w:tr w:rsidR="00A50BB4" w:rsidRPr="00A50BB4" w14:paraId="2270FFB0"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527CA4"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C848422" w14:textId="77777777" w:rsidR="00A50BB4" w:rsidRPr="00A50BB4" w:rsidRDefault="00A50BB4" w:rsidP="009D2A10">
            <w:r w:rsidRPr="00A50BB4">
              <w:t>The system should allow speech to be generated visually and/or auditorily – as preferred by the user.</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CDDD0C"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A60740" w14:textId="77777777" w:rsidR="00A50BB4" w:rsidRPr="00A50BB4" w:rsidRDefault="00A50BB4" w:rsidP="009D2A10"/>
        </w:tc>
      </w:tr>
      <w:tr w:rsidR="00A50BB4" w:rsidRPr="00A50BB4" w14:paraId="7AE4D3AA"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0DC9D1"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0450B0" w14:textId="77777777" w:rsidR="00A50BB4" w:rsidRPr="00A50BB4" w:rsidRDefault="00A50BB4" w:rsidP="009D2A10">
            <w:r w:rsidRPr="00A50BB4">
              <w:t>The system should be able to indicate both visually and auditorily, per user preference, that the user is composing speech.  (</w:t>
            </w:r>
            <w:proofErr w:type="gramStart"/>
            <w:r w:rsidRPr="00A50BB4">
              <w:t>e.g.</w:t>
            </w:r>
            <w:proofErr w:type="gramEnd"/>
            <w:r w:rsidRPr="00A50BB4">
              <w:t xml:space="preserve"> Please be patient while I compose my message.)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9829C8" w14:textId="77777777" w:rsidR="00A50BB4" w:rsidRPr="00A50BB4" w:rsidRDefault="00A50BB4" w:rsidP="009D2A10">
            <w:r w:rsidRPr="00A50BB4">
              <w:t>1</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887C031" w14:textId="77777777" w:rsidR="00A50BB4" w:rsidRPr="00A50BB4" w:rsidRDefault="00A50BB4" w:rsidP="009D2A10"/>
        </w:tc>
      </w:tr>
      <w:tr w:rsidR="00A50BB4" w:rsidRPr="00A50BB4" w14:paraId="0D0C2FAA"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9925FB"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52E687" w14:textId="77777777" w:rsidR="00A50BB4" w:rsidRPr="00A50BB4" w:rsidRDefault="00A50BB4" w:rsidP="009D2A10">
            <w:r w:rsidRPr="00A50BB4">
              <w:t>The system should include a method for rapidly accessing pre-defined user phrases that can ideally be played with a single click without removing the composed message in the main window. (</w:t>
            </w:r>
            <w:proofErr w:type="gramStart"/>
            <w:r w:rsidRPr="00A50BB4">
              <w:t>e.g.</w:t>
            </w:r>
            <w:proofErr w:type="gramEnd"/>
            <w:r w:rsidRPr="00A50BB4">
              <w:t xml:space="preserve"> a phrase might be “please give me a minute to compose my reply”)</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628270"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32E1C5" w14:textId="77777777" w:rsidR="00A50BB4" w:rsidRPr="00A50BB4" w:rsidRDefault="00A50BB4" w:rsidP="009D2A10"/>
        </w:tc>
      </w:tr>
      <w:tr w:rsidR="00A50BB4" w:rsidRPr="00A50BB4" w14:paraId="3BCAAC1D"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8D5238"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97F06D" w14:textId="0F759942" w:rsidR="00A50BB4" w:rsidRPr="00A50BB4" w:rsidRDefault="00A50BB4" w:rsidP="009D2A10">
            <w:r w:rsidRPr="00A50BB4">
              <w:t>The system should allow user to organize their phrase inventory and create shortcuts.</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EF8DBF"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1D8D83" w14:textId="77777777" w:rsidR="00A50BB4" w:rsidRPr="00A50BB4" w:rsidRDefault="00A50BB4" w:rsidP="009D2A10"/>
        </w:tc>
      </w:tr>
      <w:tr w:rsidR="00A50BB4" w:rsidRPr="00A50BB4" w14:paraId="40F2C43A"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399FFC"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BB8360" w14:textId="77777777" w:rsidR="00A50BB4" w:rsidRPr="00A50BB4" w:rsidRDefault="00A50BB4" w:rsidP="009D2A10">
            <w:r w:rsidRPr="00A50BB4">
              <w:t>The system should allow users the option of auto clearing speech that has already been generated.</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ABEB3E" w14:textId="77777777" w:rsidR="00A50BB4" w:rsidRPr="00A50BB4" w:rsidRDefault="00A50BB4" w:rsidP="009D2A10">
            <w:r w:rsidRPr="00A50BB4">
              <w:t>2</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6C7C8C" w14:textId="77777777" w:rsidR="00A50BB4" w:rsidRPr="00A50BB4" w:rsidRDefault="00A50BB4" w:rsidP="009D2A10"/>
        </w:tc>
      </w:tr>
      <w:tr w:rsidR="00A50BB4" w:rsidRPr="00A50BB4" w14:paraId="10181E46"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5EB5D8"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72F1F8" w14:textId="77777777" w:rsidR="00A50BB4" w:rsidRPr="00A50BB4" w:rsidRDefault="00A50BB4" w:rsidP="009D2A10">
            <w:r w:rsidRPr="00A50BB4">
              <w:t xml:space="preserve">The system should </w:t>
            </w:r>
            <w:proofErr w:type="gramStart"/>
            <w:r w:rsidRPr="00A50BB4">
              <w:t>enable to</w:t>
            </w:r>
            <w:proofErr w:type="gramEnd"/>
            <w:r w:rsidRPr="00A50BB4">
              <w:t xml:space="preserve"> pause vocalization during readback and edit to react to interruptions or discussion. (The intent is to allow users to engage in natural conversations – </w:t>
            </w:r>
            <w:proofErr w:type="gramStart"/>
            <w:r w:rsidRPr="00A50BB4">
              <w:t>e.g.</w:t>
            </w:r>
            <w:proofErr w:type="gramEnd"/>
            <w:r w:rsidRPr="00A50BB4">
              <w:t xml:space="preserve"> turn taking, indicating a “let me finish” or “good point”)</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B96A0C"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26159E" w14:textId="77777777" w:rsidR="00A50BB4" w:rsidRPr="00A50BB4" w:rsidRDefault="00A50BB4" w:rsidP="009D2A10"/>
        </w:tc>
      </w:tr>
      <w:tr w:rsidR="00A50BB4" w:rsidRPr="00A50BB4" w14:paraId="3A9B3EEC"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84E2F09"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6F2A50" w14:textId="1ECB9CDE" w:rsidR="00A50BB4" w:rsidRPr="00A50BB4" w:rsidRDefault="00A50BB4" w:rsidP="009D2A10">
            <w:pPr>
              <w:rPr>
                <w:color w:val="000000"/>
              </w:rPr>
            </w:pPr>
            <w:r w:rsidRPr="4B2AE0B0">
              <w:t>The system should allow the user to enter a “speaker mode”</w:t>
            </w:r>
            <w:r w:rsidR="6A5B8D84" w:rsidRPr="4B2AE0B0">
              <w:t xml:space="preserve"> </w:t>
            </w:r>
            <w:r w:rsidRPr="4B2AE0B0">
              <w:t xml:space="preserve">wherein they can compose and save long segments of speech that could be played back in the form of a </w:t>
            </w:r>
            <w:proofErr w:type="gramStart"/>
            <w:r w:rsidRPr="4B2AE0B0">
              <w:t>speech, and</w:t>
            </w:r>
            <w:proofErr w:type="gramEnd"/>
            <w:r w:rsidRPr="4B2AE0B0">
              <w:t xml:space="preserve"> paused periodically to enter “conversation mode”.</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B701D3"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CDCF6C" w14:textId="77777777" w:rsidR="00A50BB4" w:rsidRPr="00A50BB4" w:rsidRDefault="00A50BB4" w:rsidP="009D2A10"/>
        </w:tc>
      </w:tr>
      <w:tr w:rsidR="00A50BB4" w:rsidRPr="00A50BB4" w14:paraId="748EDEED" w14:textId="77777777" w:rsidTr="4B2AE0B0">
        <w:trPr>
          <w:jc w:val="center"/>
        </w:trPr>
        <w:tc>
          <w:tcPr>
            <w:tcW w:w="14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0C9B1A8" w14:textId="77777777" w:rsidR="00A50BB4" w:rsidRPr="00A50BB4" w:rsidRDefault="00A50BB4" w:rsidP="009D2A10">
            <w:pPr>
              <w:pStyle w:val="Heading3"/>
              <w:keepNext w:val="0"/>
            </w:pPr>
          </w:p>
        </w:tc>
        <w:tc>
          <w:tcPr>
            <w:tcW w:w="67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4B176A4" w14:textId="7C7C6029" w:rsidR="00A50BB4" w:rsidRPr="00A50BB4" w:rsidRDefault="00A50BB4" w:rsidP="009D2A10">
            <w:pPr>
              <w:rPr>
                <w:color w:val="000000"/>
              </w:rPr>
            </w:pPr>
            <w:r w:rsidRPr="4B2AE0B0">
              <w:t>The system should allow the user to enter a “document mode”</w:t>
            </w:r>
            <w:r w:rsidR="1C1CCFF5" w:rsidRPr="4B2AE0B0">
              <w:t xml:space="preserve"> </w:t>
            </w:r>
            <w:r w:rsidRPr="4B2AE0B0">
              <w:t xml:space="preserve">wherein they can compose and save long segments of speech that could be saved and sent via electronic means in the form of texts, </w:t>
            </w:r>
            <w:proofErr w:type="gramStart"/>
            <w:r w:rsidRPr="4B2AE0B0">
              <w:t>journals</w:t>
            </w:r>
            <w:proofErr w:type="gramEnd"/>
            <w:r w:rsidRPr="4B2AE0B0">
              <w:t xml:space="preserve"> or letters.</w:t>
            </w:r>
          </w:p>
        </w:tc>
        <w:tc>
          <w:tcPr>
            <w:tcW w:w="88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2127C1" w14:textId="77777777" w:rsidR="00A50BB4" w:rsidRPr="00A50BB4" w:rsidRDefault="00A50BB4" w:rsidP="009D2A10">
            <w:r w:rsidRPr="00A50BB4">
              <w:t>3</w:t>
            </w:r>
          </w:p>
        </w:tc>
        <w:tc>
          <w:tcPr>
            <w:tcW w:w="95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FED71A" w14:textId="77777777" w:rsidR="00A50BB4" w:rsidRPr="00A50BB4" w:rsidRDefault="00A50BB4" w:rsidP="009D2A10"/>
        </w:tc>
      </w:tr>
    </w:tbl>
    <w:p w14:paraId="280B2C2D" w14:textId="77777777" w:rsidR="00A50BB4" w:rsidRPr="00A50BB4" w:rsidRDefault="00A50BB4" w:rsidP="00FC2DA6"/>
    <w:p w14:paraId="4FAA7A69" w14:textId="6BD00FBD" w:rsidR="00A50BB4" w:rsidRPr="00A50BB4" w:rsidRDefault="00A50BB4" w:rsidP="00FC2DA6">
      <w:pPr>
        <w:pStyle w:val="Heading2"/>
      </w:pPr>
      <w:bookmarkStart w:id="49" w:name="_Toc118372965"/>
      <w:bookmarkStart w:id="50" w:name="_Toc103374001"/>
      <w:r w:rsidRPr="00A50BB4">
        <w:t>Language System</w:t>
      </w:r>
      <w:bookmarkEnd w:id="49"/>
    </w:p>
    <w:p w14:paraId="27F8ACD7" w14:textId="77777777" w:rsidR="00A50BB4" w:rsidRPr="00A50BB4" w:rsidRDefault="00A50BB4" w:rsidP="00FC2DA6"/>
    <w:p w14:paraId="5A26F399" w14:textId="77777777" w:rsidR="00A50BB4" w:rsidRPr="00A50BB4" w:rsidRDefault="00A50BB4" w:rsidP="00FC2DA6">
      <w:r w:rsidRPr="00A50BB4">
        <w:t>This section addresses the language system – how the user will receive word and phrase predictions based on input provided.</w:t>
      </w:r>
    </w:p>
    <w:p w14:paraId="235C0C2D" w14:textId="77777777" w:rsidR="00A50BB4" w:rsidRPr="00A50BB4" w:rsidRDefault="00A50BB4" w:rsidP="00FC2DA6"/>
    <w:tbl>
      <w:tblPr>
        <w:tblW w:w="5000" w:type="pct"/>
        <w:jc w:val="center"/>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10A7F674" w14:textId="77777777" w:rsidTr="00A50BB4">
        <w:trPr>
          <w:tblHeade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4BDACA" w14:textId="77777777" w:rsidR="00A50BB4" w:rsidRPr="00A50BB4" w:rsidRDefault="00A50BB4" w:rsidP="007115A3">
            <w:r w:rsidRPr="00A50BB4">
              <w:lastRenderedPageBreak/>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21532F4" w14:textId="77777777" w:rsidR="00A50BB4" w:rsidRPr="00A50BB4" w:rsidRDefault="00A50BB4" w:rsidP="007115A3">
            <w:r w:rsidRPr="00A50BB4">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2507DA1" w14:textId="77777777" w:rsidR="00A50BB4" w:rsidRPr="00A50BB4" w:rsidRDefault="00A50BB4" w:rsidP="007115A3">
            <w:r w:rsidRPr="00A50BB4">
              <w:t>Priority</w:t>
            </w:r>
          </w:p>
          <w:p w14:paraId="64F04BCD" w14:textId="77777777" w:rsidR="00A50BB4" w:rsidRPr="00A50BB4" w:rsidRDefault="00A50BB4" w:rsidP="007115A3">
            <w:r w:rsidRPr="00A50BB4">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98DECB" w14:textId="77777777" w:rsidR="00A50BB4" w:rsidRPr="00A50BB4" w:rsidRDefault="00A50BB4" w:rsidP="007115A3">
            <w:r w:rsidRPr="00A50BB4">
              <w:t>PRD #</w:t>
            </w:r>
          </w:p>
        </w:tc>
      </w:tr>
      <w:tr w:rsidR="00A50BB4" w:rsidRPr="00A50BB4" w14:paraId="51B31C4E" w14:textId="77777777" w:rsidTr="00A50BB4">
        <w:trPr>
          <w:trHeight w:val="393"/>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6A6786A"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663DCC" w14:textId="77777777" w:rsidR="00A50BB4" w:rsidRPr="00A50BB4" w:rsidRDefault="00A50BB4" w:rsidP="007115A3">
            <w:r w:rsidRPr="00A50BB4">
              <w:t>The system should provide contextual predictions based on environment (</w:t>
            </w:r>
            <w:proofErr w:type="gramStart"/>
            <w:r w:rsidRPr="00A50BB4">
              <w:t>e.g.</w:t>
            </w:r>
            <w:proofErr w:type="gramEnd"/>
            <w:r w:rsidRPr="00A50BB4">
              <w:t xml:space="preserve"> geographical location, weather, activity).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5D72EE"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0EFAA9" w14:textId="77777777" w:rsidR="00A50BB4" w:rsidRPr="00A50BB4" w:rsidRDefault="00A50BB4" w:rsidP="007115A3"/>
        </w:tc>
      </w:tr>
      <w:tr w:rsidR="00A50BB4" w:rsidRPr="00A50BB4" w14:paraId="6547B753"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51C04A"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4ABC8F" w14:textId="77777777" w:rsidR="00A50BB4" w:rsidRPr="00A50BB4" w:rsidRDefault="00A50BB4" w:rsidP="007115A3">
            <w:r w:rsidRPr="00A50BB4">
              <w:t>The system should provide contextual predictions based on utterance history (for example, if a user is talking about a trip to Hawaii, ideally the predictions will tend to enable continued discussion on that topic).</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30A671"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96E3DDB" w14:textId="77777777" w:rsidR="00A50BB4" w:rsidRPr="00A50BB4" w:rsidRDefault="00A50BB4" w:rsidP="007115A3"/>
        </w:tc>
      </w:tr>
      <w:tr w:rsidR="00A50BB4" w:rsidRPr="00A50BB4" w14:paraId="692D17BC"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50D0E9"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6B2162" w14:textId="77777777" w:rsidR="00A50BB4" w:rsidRPr="00A50BB4" w:rsidRDefault="00A50BB4" w:rsidP="007115A3">
            <w:r w:rsidRPr="00A50BB4">
              <w:t>The system should provide predictive words and phrases that adjust with each additional input (of a letter or word).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EC82EB" w14:textId="77777777" w:rsidR="00A50BB4" w:rsidRPr="00A50BB4" w:rsidRDefault="00A50BB4" w:rsidP="007115A3">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6754CC" w14:textId="77777777" w:rsidR="00A50BB4" w:rsidRPr="00A50BB4" w:rsidRDefault="00A50BB4" w:rsidP="007115A3"/>
        </w:tc>
      </w:tr>
      <w:tr w:rsidR="00A50BB4" w:rsidRPr="00A50BB4" w14:paraId="43277B53"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F46A6E"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A3BD5A" w14:textId="77777777" w:rsidR="00A50BB4" w:rsidRPr="00A50BB4" w:rsidRDefault="00A50BB4" w:rsidP="007115A3">
            <w:r w:rsidRPr="00A50BB4">
              <w:t>The system’s word prediction should adapt to user utterances &amp; corrections to utterances over time. (</w:t>
            </w:r>
            <w:proofErr w:type="gramStart"/>
            <w:r w:rsidRPr="00A50BB4">
              <w:t>e.g.</w:t>
            </w:r>
            <w:proofErr w:type="gramEnd"/>
            <w:r w:rsidRPr="00A50BB4">
              <w:t xml:space="preserve"> the user increasingly finds the predicted words/phrases relevant &amp; selects them)</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A3F2CC"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A6696F" w14:textId="77777777" w:rsidR="00A50BB4" w:rsidRPr="00A50BB4" w:rsidRDefault="00A50BB4" w:rsidP="007115A3"/>
        </w:tc>
      </w:tr>
      <w:tr w:rsidR="00A50BB4" w:rsidRPr="00A50BB4" w14:paraId="06390524"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B2FB3D"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5D3610" w14:textId="77777777" w:rsidR="00A50BB4" w:rsidRPr="00A50BB4" w:rsidRDefault="00A50BB4" w:rsidP="007115A3">
            <w:r w:rsidRPr="00A50BB4">
              <w:t xml:space="preserve">The system should provide </w:t>
            </w:r>
            <w:proofErr w:type="gramStart"/>
            <w:r w:rsidRPr="00A50BB4">
              <w:t>a number of</w:t>
            </w:r>
            <w:proofErr w:type="gramEnd"/>
            <w:r w:rsidRPr="00A50BB4">
              <w:t xml:space="preserve"> “standard phrases”, configurable by the user – including comfort questions, documenting their journey and end of life planning.</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EFFB05" w14:textId="77777777" w:rsidR="00A50BB4" w:rsidRPr="00A50BB4" w:rsidRDefault="00A50BB4" w:rsidP="007115A3">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7DEEA4" w14:textId="77777777" w:rsidR="00A50BB4" w:rsidRPr="00A50BB4" w:rsidRDefault="00A50BB4" w:rsidP="007115A3"/>
        </w:tc>
      </w:tr>
      <w:tr w:rsidR="00A50BB4" w:rsidRPr="00A50BB4" w14:paraId="6F258654"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86D76C"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031D8E" w14:textId="77777777" w:rsidR="00A50BB4" w:rsidRPr="00A50BB4" w:rsidRDefault="00A50BB4" w:rsidP="007115A3">
            <w:r w:rsidRPr="00A50BB4">
              <w:t>The system should allow the user to receive auditory feedback in either “private” mode for their own purposes (</w:t>
            </w:r>
            <w:proofErr w:type="gramStart"/>
            <w:r w:rsidRPr="00A50BB4">
              <w:t>e.g.</w:t>
            </w:r>
            <w:proofErr w:type="gramEnd"/>
            <w:r w:rsidRPr="00A50BB4">
              <w:t xml:space="preserve"> vocalizing typing letter by letter or commands to </w:t>
            </w:r>
            <w:proofErr w:type="spellStart"/>
            <w:r w:rsidRPr="00A50BB4">
              <w:t>alexa</w:t>
            </w:r>
            <w:proofErr w:type="spellEnd"/>
            <w:r w:rsidRPr="00A50BB4">
              <w:t>), or “public” mode for communicating with others.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91A9D4"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2CEA4D" w14:textId="77777777" w:rsidR="00A50BB4" w:rsidRPr="00A50BB4" w:rsidRDefault="00A50BB4" w:rsidP="007115A3"/>
        </w:tc>
      </w:tr>
      <w:tr w:rsidR="00A50BB4" w:rsidRPr="00A50BB4" w14:paraId="046A8B8A"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9F362F"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EE71AE" w14:textId="77777777" w:rsidR="00A50BB4" w:rsidRPr="00A50BB4" w:rsidRDefault="00A50BB4" w:rsidP="007115A3">
            <w:r w:rsidRPr="00A50BB4">
              <w:t>The system should allow users to repair/correct sentences and words with minimum “interactions” (</w:t>
            </w:r>
            <w:proofErr w:type="gramStart"/>
            <w:r w:rsidRPr="00A50BB4">
              <w:t>e.g.</w:t>
            </w:r>
            <w:proofErr w:type="gramEnd"/>
            <w:r w:rsidRPr="00A50BB4">
              <w:t xml:space="preserve"> deleting or inserting words in the middle of a sentence or suggesting synonyms/corrections when the cursor hovers over the word).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8BFA6C" w14:textId="77777777" w:rsidR="00A50BB4" w:rsidRPr="00A50BB4" w:rsidRDefault="00A50BB4" w:rsidP="007115A3">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12F5C0" w14:textId="77777777" w:rsidR="00A50BB4" w:rsidRPr="00A50BB4" w:rsidRDefault="00A50BB4" w:rsidP="007115A3"/>
        </w:tc>
      </w:tr>
      <w:tr w:rsidR="00A50BB4" w:rsidRPr="00A50BB4" w14:paraId="47641416"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77D6DF"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7AE328" w14:textId="77777777" w:rsidR="00A50BB4" w:rsidRPr="00A50BB4" w:rsidRDefault="00A50BB4" w:rsidP="007115A3">
            <w:r w:rsidRPr="00A50BB4">
              <w:t>The system shall be usable by Spanish speakers in the United States.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694D93"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D1C449" w14:textId="77777777" w:rsidR="00A50BB4" w:rsidRPr="00A50BB4" w:rsidRDefault="00A50BB4" w:rsidP="007115A3"/>
        </w:tc>
      </w:tr>
      <w:tr w:rsidR="00A50BB4" w:rsidRPr="00A50BB4" w14:paraId="2619CB0C"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637B96"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892367" w14:textId="77777777" w:rsidR="00A50BB4" w:rsidRPr="00A50BB4" w:rsidRDefault="00A50BB4" w:rsidP="007115A3">
            <w:r w:rsidRPr="00A50BB4">
              <w:t>The system shall be usable by English speakers in the United States.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1FEE34" w14:textId="77777777" w:rsidR="00A50BB4" w:rsidRPr="00A50BB4" w:rsidRDefault="00A50BB4" w:rsidP="007115A3">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01F4D1" w14:textId="77777777" w:rsidR="00A50BB4" w:rsidRPr="00A50BB4" w:rsidRDefault="00A50BB4" w:rsidP="007115A3"/>
        </w:tc>
      </w:tr>
      <w:tr w:rsidR="00A50BB4" w:rsidRPr="00A50BB4" w14:paraId="41E2DD5B"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8F4C06"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6452A8" w14:textId="77777777" w:rsidR="00A50BB4" w:rsidRPr="00A50BB4" w:rsidRDefault="00A50BB4" w:rsidP="007115A3">
            <w:r w:rsidRPr="00A50BB4">
              <w:t>The system should be able to accept and add new “words” to the dictionary (</w:t>
            </w:r>
            <w:proofErr w:type="gramStart"/>
            <w:r w:rsidRPr="00A50BB4">
              <w:t>e.g.</w:t>
            </w:r>
            <w:proofErr w:type="gramEnd"/>
            <w:r w:rsidRPr="00A50BB4">
              <w:t xml:space="preserve"> ability to add unusual names and have them be predicted).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C3ADA7" w14:textId="77777777" w:rsidR="00A50BB4" w:rsidRPr="00A50BB4" w:rsidRDefault="00A50BB4" w:rsidP="007115A3">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E9C978" w14:textId="77777777" w:rsidR="00A50BB4" w:rsidRPr="00A50BB4" w:rsidRDefault="00A50BB4" w:rsidP="007115A3"/>
        </w:tc>
      </w:tr>
      <w:tr w:rsidR="00A50BB4" w:rsidRPr="00A50BB4" w14:paraId="22D2C2FE"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52C0F4"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CC122C2" w14:textId="77777777" w:rsidR="00A50BB4" w:rsidRPr="00A50BB4" w:rsidRDefault="00A50BB4" w:rsidP="007115A3">
            <w:r w:rsidRPr="00A50BB4">
              <w:t>The system should generate speech composed within 0.5 seconds of the user pressing “play” and allow the user to increase that delay in settings.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5F6FAE" w14:textId="77777777" w:rsidR="00A50BB4" w:rsidRPr="00A50BB4" w:rsidRDefault="00A50BB4" w:rsidP="007115A3">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4C1BC9" w14:textId="77777777" w:rsidR="00A50BB4" w:rsidRPr="00A50BB4" w:rsidRDefault="00A50BB4" w:rsidP="007115A3"/>
        </w:tc>
      </w:tr>
      <w:tr w:rsidR="00A50BB4" w:rsidRPr="00A50BB4" w14:paraId="36D58EC2"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8F3D01"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2401B7" w14:textId="77777777" w:rsidR="00A50BB4" w:rsidRPr="00A50BB4" w:rsidRDefault="00A50BB4" w:rsidP="007115A3">
            <w:r w:rsidRPr="00A50BB4">
              <w:t>The system should enable an auto-correct feature, to be turned on or off by the user.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462A5B7" w14:textId="77777777" w:rsidR="00A50BB4" w:rsidRPr="00A50BB4" w:rsidRDefault="00A50BB4" w:rsidP="007115A3">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7C4E53" w14:textId="77777777" w:rsidR="00A50BB4" w:rsidRPr="00A50BB4" w:rsidRDefault="00A50BB4" w:rsidP="007115A3"/>
        </w:tc>
      </w:tr>
      <w:tr w:rsidR="00A50BB4" w:rsidRPr="00A50BB4" w14:paraId="33637EAC"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D282B1"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EC8E73" w14:textId="77777777" w:rsidR="00A50BB4" w:rsidRPr="00A50BB4" w:rsidRDefault="00A50BB4" w:rsidP="007115A3">
            <w:r w:rsidRPr="00A50BB4">
              <w:t>The system should be able to translate composed phrases into different languages using internet translation systems.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D21BCED"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59A032" w14:textId="77777777" w:rsidR="00A50BB4" w:rsidRPr="00A50BB4" w:rsidRDefault="00A50BB4" w:rsidP="007115A3"/>
        </w:tc>
      </w:tr>
      <w:tr w:rsidR="00A50BB4" w:rsidRPr="00A50BB4" w14:paraId="79CE239A"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FF6487" w14:textId="77777777" w:rsidR="00A50BB4" w:rsidRPr="00A50BB4" w:rsidRDefault="00A50BB4" w:rsidP="007115A3">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C052EF" w14:textId="77777777" w:rsidR="00A50BB4" w:rsidRPr="00A50BB4" w:rsidRDefault="00A50BB4" w:rsidP="007115A3">
            <w:r w:rsidRPr="00A50BB4">
              <w:t xml:space="preserve">The system should provide predictive phrases that customarily come </w:t>
            </w:r>
            <w:proofErr w:type="gramStart"/>
            <w:r w:rsidRPr="00A50BB4">
              <w:t>before  and</w:t>
            </w:r>
            <w:proofErr w:type="gramEnd"/>
            <w:r w:rsidRPr="00A50BB4">
              <w:t xml:space="preserve"> after each word typed by the user.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3A3DAB" w14:textId="77777777" w:rsidR="00A50BB4" w:rsidRPr="00A50BB4" w:rsidRDefault="00A50BB4" w:rsidP="007115A3">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5C8E5D" w14:textId="77777777" w:rsidR="00A50BB4" w:rsidRPr="00A50BB4" w:rsidRDefault="00A50BB4" w:rsidP="007115A3"/>
        </w:tc>
      </w:tr>
    </w:tbl>
    <w:p w14:paraId="7438D663" w14:textId="77777777" w:rsidR="00A50BB4" w:rsidRPr="00A50BB4" w:rsidRDefault="00A50BB4" w:rsidP="00FC2DA6"/>
    <w:p w14:paraId="43857D8A" w14:textId="0A0B6C3B" w:rsidR="00A50BB4" w:rsidRPr="00A50BB4" w:rsidRDefault="00A50BB4" w:rsidP="00FC2DA6">
      <w:pPr>
        <w:pStyle w:val="Heading2"/>
      </w:pPr>
      <w:bookmarkStart w:id="51" w:name="_Toc118372966"/>
      <w:bookmarkEnd w:id="50"/>
      <w:r w:rsidRPr="00A50BB4">
        <w:t>Connectivity &amp; Compatibility</w:t>
      </w:r>
      <w:bookmarkEnd w:id="51"/>
    </w:p>
    <w:p w14:paraId="7343C8C8" w14:textId="77777777" w:rsidR="00A50BB4" w:rsidRPr="00A50BB4" w:rsidRDefault="00A50BB4" w:rsidP="00FC2DA6"/>
    <w:p w14:paraId="732DEE6C" w14:textId="77777777" w:rsidR="00A50BB4" w:rsidRPr="00A50BB4" w:rsidRDefault="00A50BB4" w:rsidP="00FC2DA6">
      <w:r w:rsidRPr="00A50BB4">
        <w:t>This section focuses on how the headset will interact and depend (or not) on the internet.</w:t>
      </w:r>
    </w:p>
    <w:p w14:paraId="44209687" w14:textId="77777777" w:rsidR="00A50BB4" w:rsidRPr="00A50BB4" w:rsidRDefault="00A50BB4" w:rsidP="00FC2DA6"/>
    <w:tbl>
      <w:tblPr>
        <w:tblW w:w="5000" w:type="pct"/>
        <w:jc w:val="center"/>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5F7CD172" w14:textId="77777777" w:rsidTr="00A50BB4">
        <w:trPr>
          <w:tblHeade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13B8519" w14:textId="77777777" w:rsidR="00A50BB4" w:rsidRPr="00A50BB4" w:rsidRDefault="00A50BB4" w:rsidP="00E056E1">
            <w:r w:rsidRPr="00A50BB4">
              <w:lastRenderedPageBreak/>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36DD192" w14:textId="77777777" w:rsidR="00A50BB4" w:rsidRPr="00A50BB4" w:rsidRDefault="00A50BB4" w:rsidP="00E056E1">
            <w:r w:rsidRPr="00A50BB4">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0D9E70" w14:textId="77777777" w:rsidR="00A50BB4" w:rsidRPr="00A50BB4" w:rsidRDefault="00A50BB4" w:rsidP="00E056E1">
            <w:r w:rsidRPr="00A50BB4">
              <w:t>Priority</w:t>
            </w:r>
          </w:p>
          <w:p w14:paraId="208404B5" w14:textId="77777777" w:rsidR="00A50BB4" w:rsidRPr="00A50BB4" w:rsidRDefault="00A50BB4" w:rsidP="00E056E1">
            <w:r w:rsidRPr="00A50BB4">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B55B50" w14:textId="77777777" w:rsidR="00A50BB4" w:rsidRPr="00A50BB4" w:rsidRDefault="00A50BB4" w:rsidP="00E056E1">
            <w:r w:rsidRPr="00A50BB4">
              <w:t>PRD #</w:t>
            </w:r>
          </w:p>
        </w:tc>
      </w:tr>
      <w:tr w:rsidR="00A50BB4" w:rsidRPr="00A50BB4" w14:paraId="31C9F646" w14:textId="77777777" w:rsidTr="00A50BB4">
        <w:trPr>
          <w:trHeight w:val="393"/>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7BE3E5"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E2AE17" w14:textId="77777777" w:rsidR="00A50BB4" w:rsidRPr="00A50BB4" w:rsidRDefault="00A50BB4" w:rsidP="00E056E1">
            <w:r w:rsidRPr="00A50BB4">
              <w:t>The system should generate speech even when not connected to the internet.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3DA9C2" w14:textId="77777777" w:rsidR="00A50BB4" w:rsidRPr="00A50BB4" w:rsidRDefault="00A50BB4" w:rsidP="00E056E1">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A645A1" w14:textId="77777777" w:rsidR="00A50BB4" w:rsidRPr="00A50BB4" w:rsidRDefault="00A50BB4" w:rsidP="00E056E1"/>
        </w:tc>
      </w:tr>
      <w:tr w:rsidR="00A50BB4" w:rsidRPr="00A50BB4" w14:paraId="6492B10F"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F9AB88"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363A8D" w14:textId="77777777" w:rsidR="00A50BB4" w:rsidRPr="00A50BB4" w:rsidRDefault="00A50BB4" w:rsidP="00E056E1">
            <w:r w:rsidRPr="00A50BB4">
              <w:t>The system should be able to access banked voices even when not connected to the internet.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710B43" w14:textId="77777777" w:rsidR="00A50BB4" w:rsidRPr="00A50BB4" w:rsidRDefault="00A50BB4" w:rsidP="00E056E1">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C9F397" w14:textId="77777777" w:rsidR="00A50BB4" w:rsidRPr="00A50BB4" w:rsidRDefault="00A50BB4" w:rsidP="00E056E1"/>
        </w:tc>
      </w:tr>
      <w:tr w:rsidR="00A50BB4" w:rsidRPr="00A50BB4" w14:paraId="4FC61091"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9F780B"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CD37E9" w14:textId="77777777" w:rsidR="00A50BB4" w:rsidRPr="00A50BB4" w:rsidRDefault="00A50BB4" w:rsidP="00E056E1">
            <w:r w:rsidRPr="00A50BB4">
              <w:t xml:space="preserve">The user should be able to control their environment with the system through internet connected devices (such as </w:t>
            </w:r>
            <w:proofErr w:type="spellStart"/>
            <w:r w:rsidRPr="00A50BB4">
              <w:t>alexa</w:t>
            </w:r>
            <w:proofErr w:type="spellEnd"/>
            <w:r w:rsidRPr="00A50BB4">
              <w: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E68711" w14:textId="77777777" w:rsidR="00A50BB4" w:rsidRPr="00A50BB4" w:rsidRDefault="00A50BB4" w:rsidP="00E056E1">
            <w:r w:rsidRPr="00A50BB4">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D84B1A" w14:textId="77777777" w:rsidR="00A50BB4" w:rsidRPr="00A50BB4" w:rsidRDefault="00A50BB4" w:rsidP="00E056E1"/>
        </w:tc>
      </w:tr>
      <w:tr w:rsidR="00A50BB4" w:rsidRPr="00A50BB4" w14:paraId="6CC229A5"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C7668A2"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990683" w14:textId="77777777" w:rsidR="00A50BB4" w:rsidRPr="00A50BB4" w:rsidRDefault="00A50BB4" w:rsidP="00E056E1">
            <w:r w:rsidRPr="00A50BB4">
              <w:t>The system should be able to leverage existing voice banking repositories (</w:t>
            </w:r>
            <w:proofErr w:type="gramStart"/>
            <w:r w:rsidRPr="00A50BB4">
              <w:t>e.g.</w:t>
            </w:r>
            <w:proofErr w:type="gramEnd"/>
            <w:r w:rsidRPr="00A50BB4">
              <w:t xml:space="preserve"> SAPI5)</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9BAC94" w14:textId="77777777" w:rsidR="00A50BB4" w:rsidRPr="00A50BB4" w:rsidRDefault="00A50BB4" w:rsidP="00E056E1">
            <w:r w:rsidRPr="00A50BB4">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386D35" w14:textId="77777777" w:rsidR="00A50BB4" w:rsidRPr="00A50BB4" w:rsidRDefault="00A50BB4" w:rsidP="00E056E1"/>
        </w:tc>
      </w:tr>
      <w:tr w:rsidR="00A50BB4" w:rsidRPr="00A50BB4" w14:paraId="41BF0D51"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C4A343"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B8448A" w14:textId="0A7A8716" w:rsidR="00A50BB4" w:rsidRPr="00A50BB4" w:rsidRDefault="00A50BB4" w:rsidP="00E056E1">
            <w:r w:rsidRPr="00A50BB4">
              <w:t>The system should enable the user to send messages electronically – at a minimum via text.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2A3E11" w14:textId="77777777" w:rsidR="00A50BB4" w:rsidRPr="00A50BB4" w:rsidRDefault="00A50BB4" w:rsidP="00E056E1">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9C0D83" w14:textId="77777777" w:rsidR="00A50BB4" w:rsidRPr="00A50BB4" w:rsidRDefault="00A50BB4" w:rsidP="00E056E1"/>
        </w:tc>
      </w:tr>
      <w:tr w:rsidR="00A50BB4" w:rsidRPr="00A50BB4" w14:paraId="161FD9AE"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6EB524"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280252" w14:textId="77777777" w:rsidR="00A50BB4" w:rsidRPr="00A50BB4" w:rsidRDefault="00A50BB4" w:rsidP="00E056E1">
            <w:r w:rsidRPr="00A50BB4">
              <w:t>The system should be able to provide user connectivity to the internet and entertainment systems (</w:t>
            </w:r>
            <w:proofErr w:type="gramStart"/>
            <w:r w:rsidRPr="00A50BB4">
              <w:t>e.g.</w:t>
            </w:r>
            <w:proofErr w:type="gramEnd"/>
            <w:r w:rsidRPr="00A50BB4">
              <w:t xml:space="preserve"> Netflix)</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EDA7E8" w14:textId="77777777" w:rsidR="00A50BB4" w:rsidRPr="00A50BB4" w:rsidRDefault="00A50BB4" w:rsidP="00E056E1">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C4F37E3" w14:textId="77777777" w:rsidR="00A50BB4" w:rsidRPr="00A50BB4" w:rsidRDefault="00A50BB4" w:rsidP="00E056E1"/>
        </w:tc>
      </w:tr>
      <w:tr w:rsidR="00A50BB4" w:rsidRPr="00A50BB4" w14:paraId="2770B8C0" w14:textId="77777777" w:rsidTr="00A50BB4">
        <w:trPr>
          <w:jc w:val="cent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EEB65C" w14:textId="77777777" w:rsidR="00A50BB4" w:rsidRPr="00A50BB4" w:rsidRDefault="00A50BB4" w:rsidP="00E056E1">
            <w:pPr>
              <w:pStyle w:val="Heading3"/>
              <w:keepNext w:val="0"/>
            </w:pP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D6D293" w14:textId="77777777" w:rsidR="00A50BB4" w:rsidRPr="00A50BB4" w:rsidRDefault="00A50BB4" w:rsidP="00E056E1">
            <w:r w:rsidRPr="00A50BB4">
              <w:t xml:space="preserve">They system should enable use of a </w:t>
            </w:r>
            <w:proofErr w:type="gramStart"/>
            <w:r w:rsidRPr="00A50BB4">
              <w:t>cell-phone</w:t>
            </w:r>
            <w:proofErr w:type="gramEnd"/>
            <w:r w:rsidRPr="00A50BB4">
              <w:t xml:space="preserve"> as a hot-spot.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58FB22" w14:textId="77777777" w:rsidR="00A50BB4" w:rsidRPr="00A50BB4" w:rsidRDefault="00A50BB4" w:rsidP="00E056E1">
            <w:r w:rsidRPr="00A50BB4">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A74E39" w14:textId="77777777" w:rsidR="00A50BB4" w:rsidRPr="00A50BB4" w:rsidRDefault="00A50BB4" w:rsidP="00E056E1"/>
        </w:tc>
      </w:tr>
    </w:tbl>
    <w:p w14:paraId="2A6C61A3" w14:textId="77777777" w:rsidR="00A50BB4" w:rsidRPr="00A50BB4" w:rsidRDefault="00A50BB4" w:rsidP="00FC2DA6"/>
    <w:p w14:paraId="1AEA736C" w14:textId="199D1629" w:rsidR="00A50BB4" w:rsidRPr="00A50BB4" w:rsidRDefault="00A50BB4" w:rsidP="00FC2DA6">
      <w:pPr>
        <w:pStyle w:val="Heading2"/>
      </w:pPr>
      <w:bookmarkStart w:id="52" w:name="_Toc118372967"/>
      <w:r w:rsidRPr="00A50BB4">
        <w:t>Virtual Assistance</w:t>
      </w:r>
      <w:bookmarkEnd w:id="52"/>
    </w:p>
    <w:p w14:paraId="3A67DB17" w14:textId="77777777" w:rsidR="00A50BB4" w:rsidRPr="00A50BB4" w:rsidRDefault="00A50BB4" w:rsidP="00FC2DA6"/>
    <w:p w14:paraId="2F5ABB78" w14:textId="77777777" w:rsidR="00A50BB4" w:rsidRPr="00A50BB4" w:rsidRDefault="00A50BB4" w:rsidP="00FC2DA6">
      <w:r w:rsidRPr="00A50BB4">
        <w:t xml:space="preserve">The section refers to the type of assistance or information a user should be able to receive from Cognixion or the user’s circle of care to enable improvement or diagnostics without active wearing of the headset. </w:t>
      </w:r>
    </w:p>
    <w:p w14:paraId="46D6BE24"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35425A1D"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932DC" w14:textId="77777777" w:rsidR="00A50BB4" w:rsidRPr="00A50BB4" w:rsidRDefault="00A50BB4" w:rsidP="00FA2ECF">
            <w:r w:rsidRPr="00A50BB4">
              <w:lastRenderedPageBreak/>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0FC37" w14:textId="77777777" w:rsidR="00A50BB4" w:rsidRPr="00A50BB4" w:rsidRDefault="00A50BB4" w:rsidP="00FA2ECF">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084878BD" w14:textId="77777777" w:rsidR="00A50BB4" w:rsidRPr="00A50BB4" w:rsidRDefault="00A50BB4" w:rsidP="00FA2ECF">
            <w:r w:rsidRPr="00A50BB4">
              <w:t>Priority</w:t>
            </w:r>
          </w:p>
          <w:p w14:paraId="5F4CAB52" w14:textId="77777777" w:rsidR="00A50BB4" w:rsidRPr="00A50BB4" w:rsidRDefault="00A50BB4" w:rsidP="00FA2ECF">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1B555FA1" w14:textId="77777777" w:rsidR="00A50BB4" w:rsidRPr="00A50BB4" w:rsidRDefault="00A50BB4" w:rsidP="00FA2ECF">
            <w:r w:rsidRPr="00A50BB4">
              <w:t>PRD #</w:t>
            </w:r>
          </w:p>
        </w:tc>
      </w:tr>
      <w:tr w:rsidR="00A50BB4" w:rsidRPr="00A50BB4" w14:paraId="1752957D"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87CDF8"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F58F36" w14:textId="3D4CE409" w:rsidR="00A50BB4" w:rsidRPr="00A50BB4" w:rsidRDefault="00A50BB4" w:rsidP="00FA2ECF">
            <w:r w:rsidRPr="00A50BB4">
              <w:t>The system should provide a method to send a message to the company requesting customer support.</w:t>
            </w:r>
          </w:p>
        </w:tc>
        <w:tc>
          <w:tcPr>
            <w:tcW w:w="900" w:type="dxa"/>
            <w:tcBorders>
              <w:top w:val="single" w:sz="8" w:space="0" w:color="000000"/>
              <w:left w:val="single" w:sz="8" w:space="0" w:color="000000"/>
              <w:bottom w:val="single" w:sz="8" w:space="0" w:color="000000"/>
              <w:right w:val="single" w:sz="8" w:space="0" w:color="000000"/>
            </w:tcBorders>
            <w:vAlign w:val="center"/>
          </w:tcPr>
          <w:p w14:paraId="00840EF2" w14:textId="77777777" w:rsidR="00A50BB4" w:rsidRPr="00A50BB4" w:rsidRDefault="00A50BB4" w:rsidP="00FA2ECF">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653E04FF" w14:textId="77777777" w:rsidR="00A50BB4" w:rsidRPr="00A50BB4" w:rsidRDefault="00A50BB4" w:rsidP="00FA2ECF"/>
        </w:tc>
      </w:tr>
      <w:tr w:rsidR="00A50BB4" w:rsidRPr="00A50BB4" w14:paraId="3BC43D3E"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3D9C19"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9A540F" w14:textId="77777777" w:rsidR="00A50BB4" w:rsidRPr="00A50BB4" w:rsidRDefault="00A50BB4" w:rsidP="00FA2ECF">
            <w:r w:rsidRPr="00A50BB4">
              <w:t>The system should provide a method to receive real-time customer support from the company.</w:t>
            </w:r>
          </w:p>
        </w:tc>
        <w:tc>
          <w:tcPr>
            <w:tcW w:w="900" w:type="dxa"/>
            <w:tcBorders>
              <w:top w:val="single" w:sz="8" w:space="0" w:color="000000"/>
              <w:left w:val="single" w:sz="8" w:space="0" w:color="000000"/>
              <w:bottom w:val="single" w:sz="8" w:space="0" w:color="000000"/>
              <w:right w:val="single" w:sz="8" w:space="0" w:color="000000"/>
            </w:tcBorders>
            <w:vAlign w:val="center"/>
          </w:tcPr>
          <w:p w14:paraId="7F978947"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737A7415" w14:textId="77777777" w:rsidR="00A50BB4" w:rsidRPr="00A50BB4" w:rsidRDefault="00A50BB4" w:rsidP="00FA2ECF"/>
        </w:tc>
      </w:tr>
      <w:tr w:rsidR="00A50BB4" w:rsidRPr="00A50BB4" w14:paraId="7C247E36"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6E57DA"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2D285B" w14:textId="77777777" w:rsidR="00A50BB4" w:rsidRPr="00A50BB4" w:rsidRDefault="00A50BB4" w:rsidP="00FA2ECF">
            <w:r w:rsidRPr="00A50BB4">
              <w:t>The system should allow the company to provide technical support in a virtual manner (</w:t>
            </w:r>
            <w:proofErr w:type="gramStart"/>
            <w:r w:rsidRPr="00A50BB4">
              <w:t>e.g.</w:t>
            </w:r>
            <w:proofErr w:type="gramEnd"/>
            <w:r w:rsidRPr="00A50BB4">
              <w:t xml:space="preserve"> ability to “take over” the headset UI to trouble shoot/repair/train).</w:t>
            </w:r>
          </w:p>
        </w:tc>
        <w:tc>
          <w:tcPr>
            <w:tcW w:w="900" w:type="dxa"/>
            <w:tcBorders>
              <w:top w:val="single" w:sz="8" w:space="0" w:color="000000"/>
              <w:left w:val="single" w:sz="8" w:space="0" w:color="000000"/>
              <w:bottom w:val="single" w:sz="8" w:space="0" w:color="000000"/>
              <w:right w:val="single" w:sz="8" w:space="0" w:color="000000"/>
            </w:tcBorders>
            <w:vAlign w:val="center"/>
          </w:tcPr>
          <w:p w14:paraId="7571DCBC"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2C2E028C" w14:textId="77777777" w:rsidR="00A50BB4" w:rsidRPr="00A50BB4" w:rsidRDefault="00A50BB4" w:rsidP="00FA2ECF"/>
        </w:tc>
      </w:tr>
      <w:tr w:rsidR="00A50BB4" w:rsidRPr="00A50BB4" w14:paraId="63666586"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0AD727"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CBE9E" w14:textId="77777777" w:rsidR="00A50BB4" w:rsidRPr="00A50BB4" w:rsidRDefault="00A50BB4" w:rsidP="00FA2ECF">
            <w:r w:rsidRPr="00A50BB4">
              <w:t>The system should enable the user’s circle of care to see what the user is seeing from another device.</w:t>
            </w:r>
          </w:p>
        </w:tc>
        <w:tc>
          <w:tcPr>
            <w:tcW w:w="900" w:type="dxa"/>
            <w:tcBorders>
              <w:top w:val="single" w:sz="8" w:space="0" w:color="000000"/>
              <w:left w:val="single" w:sz="8" w:space="0" w:color="000000"/>
              <w:bottom w:val="single" w:sz="8" w:space="0" w:color="000000"/>
              <w:right w:val="single" w:sz="8" w:space="0" w:color="000000"/>
            </w:tcBorders>
            <w:vAlign w:val="center"/>
          </w:tcPr>
          <w:p w14:paraId="7E59B03A" w14:textId="77777777" w:rsidR="00A50BB4" w:rsidRPr="00A50BB4" w:rsidRDefault="00A50BB4" w:rsidP="00FA2ECF">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51CA9296" w14:textId="77777777" w:rsidR="00A50BB4" w:rsidRPr="00A50BB4" w:rsidRDefault="00A50BB4" w:rsidP="00FA2ECF"/>
        </w:tc>
      </w:tr>
      <w:tr w:rsidR="00A50BB4" w:rsidRPr="00A50BB4" w14:paraId="6986CCB6"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51A822"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C141D" w14:textId="77777777" w:rsidR="00A50BB4" w:rsidRPr="00A50BB4" w:rsidRDefault="00A50BB4" w:rsidP="00FA2ECF">
            <w:r w:rsidRPr="00A50BB4">
              <w:t xml:space="preserve">The system should enable the user’s circle of care to control the </w:t>
            </w:r>
            <w:proofErr w:type="spellStart"/>
            <w:r w:rsidRPr="00A50BB4">
              <w:t>the</w:t>
            </w:r>
            <w:proofErr w:type="spellEnd"/>
            <w:r w:rsidRPr="00A50BB4">
              <w:t xml:space="preserve"> user’s system from another device.</w:t>
            </w:r>
          </w:p>
        </w:tc>
        <w:tc>
          <w:tcPr>
            <w:tcW w:w="900" w:type="dxa"/>
            <w:tcBorders>
              <w:top w:val="single" w:sz="8" w:space="0" w:color="000000"/>
              <w:left w:val="single" w:sz="8" w:space="0" w:color="000000"/>
              <w:bottom w:val="single" w:sz="8" w:space="0" w:color="000000"/>
              <w:right w:val="single" w:sz="8" w:space="0" w:color="000000"/>
            </w:tcBorders>
            <w:vAlign w:val="center"/>
          </w:tcPr>
          <w:p w14:paraId="398C8EBA"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604C4884" w14:textId="77777777" w:rsidR="00A50BB4" w:rsidRPr="00A50BB4" w:rsidRDefault="00A50BB4" w:rsidP="00FA2ECF"/>
        </w:tc>
      </w:tr>
      <w:tr w:rsidR="00A50BB4" w:rsidRPr="00A50BB4" w14:paraId="45E40B4A"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685D5F"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2FE00" w14:textId="04FC6291" w:rsidR="00A50BB4" w:rsidRPr="00A50BB4" w:rsidRDefault="005F08DC" w:rsidP="00FA2ECF">
            <w:pPr>
              <w:rPr>
                <w:rFonts w:asciiTheme="minorHAnsi" w:eastAsia="Times New Roman" w:hAnsiTheme="minorHAnsi" w:cstheme="minorHAnsi"/>
                <w:color w:val="000000"/>
                <w:sz w:val="24"/>
                <w:szCs w:val="24"/>
              </w:rPr>
            </w:pPr>
            <w:r>
              <w:rPr>
                <w:rStyle w:val="normaltextrun"/>
                <w:color w:val="000000"/>
                <w:shd w:val="clear" w:color="auto" w:fill="FFFFFF"/>
              </w:rPr>
              <w:t>The system should provide speech generation performance data for the user’s circle of care (</w:t>
            </w:r>
            <w:proofErr w:type="gramStart"/>
            <w:r>
              <w:rPr>
                <w:rStyle w:val="normaltextrun"/>
                <w:color w:val="000000"/>
                <w:shd w:val="clear" w:color="auto" w:fill="FFFFFF"/>
              </w:rPr>
              <w:t>e.g.</w:t>
            </w:r>
            <w:proofErr w:type="gramEnd"/>
            <w:r>
              <w:rPr>
                <w:rStyle w:val="normaltextrun"/>
                <w:color w:val="000000"/>
                <w:shd w:val="clear" w:color="auto" w:fill="FFFFFF"/>
              </w:rPr>
              <w:t xml:space="preserve"> </w:t>
            </w:r>
            <w:r>
              <w:rPr>
                <w:rStyle w:val="normaltextrun"/>
                <w:rFonts w:ascii="Segoe UI" w:hAnsi="Segoe UI" w:cs="Segoe UI"/>
                <w:color w:val="242424"/>
                <w:sz w:val="21"/>
                <w:szCs w:val="21"/>
                <w:shd w:val="clear" w:color="auto" w:fill="FFFFFF"/>
              </w:rPr>
              <w:t xml:space="preserve">software/access settings to make </w:t>
            </w:r>
            <w:proofErr w:type="gramStart"/>
            <w:r>
              <w:rPr>
                <w:rStyle w:val="normaltextrun"/>
                <w:rFonts w:ascii="Segoe UI" w:hAnsi="Segoe UI" w:cs="Segoe UI"/>
                <w:color w:val="242424"/>
                <w:sz w:val="21"/>
                <w:szCs w:val="21"/>
                <w:shd w:val="clear" w:color="auto" w:fill="FFFFFF"/>
              </w:rPr>
              <w:t>the speech</w:t>
            </w:r>
            <w:proofErr w:type="gramEnd"/>
            <w:r>
              <w:rPr>
                <w:rStyle w:val="normaltextrun"/>
                <w:rFonts w:ascii="Segoe UI" w:hAnsi="Segoe UI" w:cs="Segoe UI"/>
                <w:color w:val="242424"/>
                <w:sz w:val="21"/>
                <w:szCs w:val="21"/>
                <w:shd w:val="clear" w:color="auto" w:fill="FFFFFF"/>
              </w:rPr>
              <w:t xml:space="preserve"> generation easier, faster and better or more efficient for the user, </w:t>
            </w:r>
            <w:proofErr w:type="spellStart"/>
            <w:r>
              <w:rPr>
                <w:rStyle w:val="normaltextrun"/>
                <w:rFonts w:ascii="Segoe UI" w:hAnsi="Segoe UI" w:cs="Segoe UI"/>
                <w:color w:val="242424"/>
                <w:sz w:val="21"/>
                <w:szCs w:val="21"/>
                <w:shd w:val="clear" w:color="auto" w:fill="FFFFFF"/>
              </w:rPr>
              <w:t>ie</w:t>
            </w:r>
            <w:proofErr w:type="spellEnd"/>
            <w:r>
              <w:rPr>
                <w:rStyle w:val="normaltextrun"/>
                <w:rFonts w:ascii="Segoe UI" w:hAnsi="Segoe UI" w:cs="Segoe UI"/>
                <w:color w:val="242424"/>
                <w:sz w:val="21"/>
                <w:szCs w:val="21"/>
                <w:shd w:val="clear" w:color="auto" w:fill="FFFFFF"/>
              </w:rPr>
              <w:t>. change the settings on the dwell time if they are becoming tired)</w:t>
            </w:r>
            <w:r>
              <w:rPr>
                <w:rStyle w:val="normaltextrun"/>
                <w:color w:val="000000"/>
                <w:shd w:val="clear" w:color="auto" w:fill="FFFFFF"/>
              </w:rPr>
              <w:t>. </w:t>
            </w:r>
            <w:r>
              <w:rPr>
                <w:rStyle w:val="eop"/>
                <w:color w:val="000000"/>
                <w:shd w:val="clear" w:color="auto" w:fill="FFFFFF"/>
              </w:rPr>
              <w:t> </w:t>
            </w:r>
          </w:p>
        </w:tc>
        <w:tc>
          <w:tcPr>
            <w:tcW w:w="900" w:type="dxa"/>
            <w:tcBorders>
              <w:top w:val="single" w:sz="8" w:space="0" w:color="000000"/>
              <w:left w:val="single" w:sz="8" w:space="0" w:color="000000"/>
              <w:bottom w:val="single" w:sz="8" w:space="0" w:color="000000"/>
              <w:right w:val="single" w:sz="8" w:space="0" w:color="000000"/>
            </w:tcBorders>
            <w:vAlign w:val="center"/>
          </w:tcPr>
          <w:p w14:paraId="0A66FC7A"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2BF089D2" w14:textId="77777777" w:rsidR="00A50BB4" w:rsidRPr="00A50BB4" w:rsidRDefault="00A50BB4" w:rsidP="00FA2ECF"/>
        </w:tc>
      </w:tr>
      <w:tr w:rsidR="00A50BB4" w:rsidRPr="00A50BB4" w14:paraId="7CD80F27"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91F318"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27B80E" w14:textId="77777777" w:rsidR="00A50BB4" w:rsidRPr="00A50BB4" w:rsidRDefault="00A50BB4" w:rsidP="00FA2ECF">
            <w:r w:rsidRPr="00A50BB4">
              <w:t>The system should provide more-than-the-minimum required training of the user within the device.</w:t>
            </w:r>
          </w:p>
        </w:tc>
        <w:tc>
          <w:tcPr>
            <w:tcW w:w="900" w:type="dxa"/>
            <w:tcBorders>
              <w:top w:val="single" w:sz="8" w:space="0" w:color="000000"/>
              <w:left w:val="single" w:sz="8" w:space="0" w:color="000000"/>
              <w:bottom w:val="single" w:sz="8" w:space="0" w:color="000000"/>
              <w:right w:val="single" w:sz="8" w:space="0" w:color="000000"/>
            </w:tcBorders>
            <w:vAlign w:val="center"/>
          </w:tcPr>
          <w:p w14:paraId="78CCF734" w14:textId="77777777" w:rsidR="00A50BB4" w:rsidRPr="00A50BB4" w:rsidRDefault="00A50BB4" w:rsidP="00FA2ECF">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6A348B7C" w14:textId="77777777" w:rsidR="00A50BB4" w:rsidRPr="00A50BB4" w:rsidRDefault="00A50BB4" w:rsidP="00FA2ECF"/>
        </w:tc>
      </w:tr>
      <w:tr w:rsidR="00A50BB4" w:rsidRPr="00A50BB4" w14:paraId="6F3A4EC3"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CA35B8"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7B92B5" w14:textId="77777777" w:rsidR="00A50BB4" w:rsidRPr="00A50BB4" w:rsidRDefault="00A50BB4" w:rsidP="00FA2ECF">
            <w:r w:rsidRPr="00A50BB4">
              <w:t>The system should provide training of the user in a way that is enticing for the user (</w:t>
            </w:r>
            <w:proofErr w:type="gramStart"/>
            <w:r w:rsidRPr="00A50BB4">
              <w:t>e.g.</w:t>
            </w:r>
            <w:proofErr w:type="gramEnd"/>
            <w:r w:rsidRPr="00A50BB4">
              <w:t xml:space="preserve"> via games vs wall-of-text)</w:t>
            </w:r>
          </w:p>
        </w:tc>
        <w:tc>
          <w:tcPr>
            <w:tcW w:w="900" w:type="dxa"/>
            <w:tcBorders>
              <w:top w:val="single" w:sz="8" w:space="0" w:color="000000"/>
              <w:left w:val="single" w:sz="8" w:space="0" w:color="000000"/>
              <w:bottom w:val="single" w:sz="8" w:space="0" w:color="000000"/>
              <w:right w:val="single" w:sz="8" w:space="0" w:color="000000"/>
            </w:tcBorders>
            <w:vAlign w:val="center"/>
          </w:tcPr>
          <w:p w14:paraId="66B812CD"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3EB635CA" w14:textId="77777777" w:rsidR="00A50BB4" w:rsidRPr="00A50BB4" w:rsidRDefault="00A50BB4" w:rsidP="00FA2ECF"/>
        </w:tc>
      </w:tr>
      <w:tr w:rsidR="00A50BB4" w:rsidRPr="00A50BB4" w14:paraId="330850C7"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EC7A83"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24CE2D" w14:textId="77777777" w:rsidR="00A50BB4" w:rsidRPr="00A50BB4" w:rsidRDefault="00A50BB4" w:rsidP="00FA2ECF">
            <w:r w:rsidRPr="00A50BB4">
              <w:t>The system should provide an “admin” mode for clinicians and caregivers to customize the experience for the user.</w:t>
            </w:r>
          </w:p>
        </w:tc>
        <w:tc>
          <w:tcPr>
            <w:tcW w:w="900" w:type="dxa"/>
            <w:tcBorders>
              <w:top w:val="single" w:sz="8" w:space="0" w:color="000000"/>
              <w:left w:val="single" w:sz="8" w:space="0" w:color="000000"/>
              <w:bottom w:val="single" w:sz="8" w:space="0" w:color="000000"/>
              <w:right w:val="single" w:sz="8" w:space="0" w:color="000000"/>
            </w:tcBorders>
            <w:vAlign w:val="center"/>
          </w:tcPr>
          <w:p w14:paraId="18068558" w14:textId="77777777" w:rsidR="00A50BB4" w:rsidRPr="00A50BB4" w:rsidRDefault="00A50BB4" w:rsidP="00FA2ECF">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4D363126" w14:textId="77777777" w:rsidR="00A50BB4" w:rsidRPr="00A50BB4" w:rsidRDefault="00A50BB4" w:rsidP="00FA2ECF"/>
        </w:tc>
      </w:tr>
      <w:tr w:rsidR="00A50BB4" w:rsidRPr="00A50BB4" w14:paraId="3063C095"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0FB131"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0D88E8" w14:textId="49D50F93" w:rsidR="00A50BB4" w:rsidRPr="00A50BB4" w:rsidRDefault="00A50BB4" w:rsidP="00FA2ECF">
            <w:r w:rsidRPr="00A50BB4">
              <w:t>The system should allow clinicians and caregivers to change and organize saved phrases in an efficient manner.</w:t>
            </w:r>
          </w:p>
        </w:tc>
        <w:tc>
          <w:tcPr>
            <w:tcW w:w="900" w:type="dxa"/>
            <w:tcBorders>
              <w:top w:val="single" w:sz="8" w:space="0" w:color="000000"/>
              <w:left w:val="single" w:sz="8" w:space="0" w:color="000000"/>
              <w:bottom w:val="single" w:sz="8" w:space="0" w:color="000000"/>
              <w:right w:val="single" w:sz="8" w:space="0" w:color="000000"/>
            </w:tcBorders>
            <w:vAlign w:val="center"/>
          </w:tcPr>
          <w:p w14:paraId="4C49F988" w14:textId="77777777" w:rsidR="00A50BB4" w:rsidRPr="00A50BB4" w:rsidRDefault="00A50BB4" w:rsidP="00FA2ECF">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4CF6BAA9" w14:textId="77777777" w:rsidR="00A50BB4" w:rsidRPr="00A50BB4" w:rsidRDefault="00A50BB4" w:rsidP="00FA2ECF"/>
        </w:tc>
      </w:tr>
      <w:tr w:rsidR="00A50BB4" w:rsidRPr="00A50BB4" w14:paraId="26632DC3"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FF023"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C7105" w14:textId="77777777" w:rsidR="00A50BB4" w:rsidRPr="00A50BB4" w:rsidRDefault="00A50BB4" w:rsidP="00FA2ECF">
            <w:r w:rsidRPr="00A50BB4">
              <w:t>The system should include “how-to” videos to assist with basic operation of the unit.</w:t>
            </w:r>
          </w:p>
        </w:tc>
        <w:tc>
          <w:tcPr>
            <w:tcW w:w="900" w:type="dxa"/>
            <w:tcBorders>
              <w:top w:val="single" w:sz="8" w:space="0" w:color="000000"/>
              <w:left w:val="single" w:sz="8" w:space="0" w:color="000000"/>
              <w:bottom w:val="single" w:sz="8" w:space="0" w:color="000000"/>
              <w:right w:val="single" w:sz="8" w:space="0" w:color="000000"/>
            </w:tcBorders>
            <w:vAlign w:val="center"/>
          </w:tcPr>
          <w:p w14:paraId="5F587B7F" w14:textId="77777777" w:rsidR="00A50BB4" w:rsidRPr="00A50BB4" w:rsidRDefault="00A50BB4" w:rsidP="00FA2ECF">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60869731" w14:textId="77777777" w:rsidR="00A50BB4" w:rsidRPr="00A50BB4" w:rsidRDefault="00A50BB4" w:rsidP="00FA2ECF"/>
        </w:tc>
      </w:tr>
      <w:tr w:rsidR="00A50BB4" w:rsidRPr="00A50BB4" w14:paraId="605E9D7A"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DF4817" w14:textId="77777777" w:rsidR="00A50BB4" w:rsidRPr="00A50BB4" w:rsidRDefault="00A50BB4" w:rsidP="00FA2ECF">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DD6151" w14:textId="77777777" w:rsidR="00A50BB4" w:rsidRPr="00A50BB4" w:rsidRDefault="00A50BB4" w:rsidP="00FA2ECF">
            <w:bookmarkStart w:id="53" w:name="_Toc103374000"/>
            <w:r w:rsidRPr="00A50BB4">
              <w:t xml:space="preserve">The company should provide training and tools to </w:t>
            </w:r>
            <w:proofErr w:type="spellStart"/>
            <w:r w:rsidRPr="00A50BB4">
              <w:t>enabe</w:t>
            </w:r>
            <w:proofErr w:type="spellEnd"/>
            <w:r w:rsidRPr="00A50BB4">
              <w:t xml:space="preserve"> the user, </w:t>
            </w:r>
            <w:proofErr w:type="gramStart"/>
            <w:r w:rsidRPr="00A50BB4">
              <w:t>caregivers</w:t>
            </w:r>
            <w:proofErr w:type="gramEnd"/>
            <w:r w:rsidRPr="00A50BB4">
              <w:t xml:space="preserve"> and clinicians to operate the device.</w:t>
            </w:r>
          </w:p>
        </w:tc>
        <w:tc>
          <w:tcPr>
            <w:tcW w:w="900" w:type="dxa"/>
            <w:tcBorders>
              <w:top w:val="single" w:sz="8" w:space="0" w:color="000000"/>
              <w:left w:val="single" w:sz="8" w:space="0" w:color="000000"/>
              <w:bottom w:val="single" w:sz="8" w:space="0" w:color="000000"/>
              <w:right w:val="single" w:sz="8" w:space="0" w:color="000000"/>
            </w:tcBorders>
            <w:vAlign w:val="center"/>
          </w:tcPr>
          <w:p w14:paraId="44EB146D" w14:textId="77777777" w:rsidR="00A50BB4" w:rsidRPr="00A50BB4" w:rsidRDefault="00A50BB4" w:rsidP="00FA2ECF">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097B75B0" w14:textId="77777777" w:rsidR="00A50BB4" w:rsidRPr="00A50BB4" w:rsidRDefault="00A50BB4" w:rsidP="00FA2ECF"/>
        </w:tc>
      </w:tr>
    </w:tbl>
    <w:p w14:paraId="28CC4888" w14:textId="77777777" w:rsidR="00A50BB4" w:rsidRPr="00A50BB4" w:rsidRDefault="00A50BB4" w:rsidP="00FC2DA6"/>
    <w:p w14:paraId="400762DF" w14:textId="0DC3603C" w:rsidR="00A50BB4" w:rsidRPr="00A50BB4" w:rsidRDefault="00A50BB4" w:rsidP="00FC2DA6">
      <w:pPr>
        <w:pStyle w:val="Heading2"/>
      </w:pPr>
      <w:bookmarkStart w:id="54" w:name="_Toc118372968"/>
      <w:bookmarkEnd w:id="53"/>
      <w:r w:rsidRPr="00A50BB4">
        <w:t>Service</w:t>
      </w:r>
      <w:bookmarkEnd w:id="54"/>
    </w:p>
    <w:p w14:paraId="1B4F8B81" w14:textId="77777777" w:rsidR="00A50BB4" w:rsidRPr="00A50BB4" w:rsidRDefault="00A50BB4" w:rsidP="00FC2DA6"/>
    <w:p w14:paraId="7668DA34" w14:textId="77777777" w:rsidR="00A50BB4" w:rsidRPr="00A50BB4" w:rsidRDefault="00A50BB4" w:rsidP="00FC2DA6">
      <w:r w:rsidRPr="00A50BB4">
        <w:t xml:space="preserve">This section describes how Cognixion will service the device and what support the user’s circle of care can anticipate. </w:t>
      </w:r>
    </w:p>
    <w:p w14:paraId="2F87EAE3"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1683DA0F"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4AD2D2" w14:textId="77777777" w:rsidR="00A50BB4" w:rsidRPr="00A50BB4" w:rsidRDefault="00A50BB4" w:rsidP="00B56901">
            <w:r w:rsidRPr="00A50BB4">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86794A" w14:textId="77777777" w:rsidR="00A50BB4" w:rsidRPr="00A50BB4" w:rsidRDefault="00A50BB4" w:rsidP="00B56901">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1AE7CBCD" w14:textId="77777777" w:rsidR="00A50BB4" w:rsidRPr="00A50BB4" w:rsidRDefault="00A50BB4" w:rsidP="00B56901">
            <w:r w:rsidRPr="00A50BB4">
              <w:t>Priority</w:t>
            </w:r>
          </w:p>
          <w:p w14:paraId="498228A0" w14:textId="77777777" w:rsidR="00A50BB4" w:rsidRPr="00A50BB4" w:rsidRDefault="00A50BB4" w:rsidP="00B56901">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215D61F6" w14:textId="77777777" w:rsidR="00A50BB4" w:rsidRPr="00A50BB4" w:rsidRDefault="00A50BB4" w:rsidP="00B56901">
            <w:r w:rsidRPr="00A50BB4">
              <w:t>PRD #</w:t>
            </w:r>
          </w:p>
        </w:tc>
      </w:tr>
      <w:tr w:rsidR="00A50BB4" w:rsidRPr="00A50BB4" w14:paraId="5A78BFB9"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1340F"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470FA5" w14:textId="77777777" w:rsidR="00A50BB4" w:rsidRPr="00A50BB4" w:rsidRDefault="00A50BB4" w:rsidP="00B56901">
            <w:r w:rsidRPr="00A50BB4">
              <w:t>The system should be serviceable by the company.</w:t>
            </w:r>
          </w:p>
        </w:tc>
        <w:tc>
          <w:tcPr>
            <w:tcW w:w="900" w:type="dxa"/>
            <w:tcBorders>
              <w:top w:val="single" w:sz="8" w:space="0" w:color="000000"/>
              <w:left w:val="single" w:sz="8" w:space="0" w:color="000000"/>
              <w:bottom w:val="single" w:sz="8" w:space="0" w:color="000000"/>
              <w:right w:val="single" w:sz="8" w:space="0" w:color="000000"/>
            </w:tcBorders>
            <w:vAlign w:val="center"/>
          </w:tcPr>
          <w:p w14:paraId="223011DF" w14:textId="77777777" w:rsidR="00A50BB4" w:rsidRPr="00A50BB4" w:rsidRDefault="00A50BB4" w:rsidP="00B56901">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292A6531" w14:textId="77777777" w:rsidR="00A50BB4" w:rsidRPr="00A50BB4" w:rsidRDefault="00A50BB4" w:rsidP="00B56901"/>
        </w:tc>
      </w:tr>
      <w:tr w:rsidR="00A50BB4" w:rsidRPr="00A50BB4" w14:paraId="4B086C6E"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5FFB84"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40D298" w14:textId="77777777" w:rsidR="00A50BB4" w:rsidRPr="00A50BB4" w:rsidRDefault="00A50BB4" w:rsidP="00B56901">
            <w:r w:rsidRPr="00A50BB4">
              <w:t>If service is needed, the user should not be left without a speech generating system for longer than one (1) week.</w:t>
            </w:r>
          </w:p>
        </w:tc>
        <w:tc>
          <w:tcPr>
            <w:tcW w:w="900" w:type="dxa"/>
            <w:tcBorders>
              <w:top w:val="single" w:sz="8" w:space="0" w:color="000000"/>
              <w:left w:val="single" w:sz="8" w:space="0" w:color="000000"/>
              <w:bottom w:val="single" w:sz="8" w:space="0" w:color="000000"/>
              <w:right w:val="single" w:sz="8" w:space="0" w:color="000000"/>
            </w:tcBorders>
            <w:vAlign w:val="center"/>
          </w:tcPr>
          <w:p w14:paraId="07DBCA51" w14:textId="77777777" w:rsidR="00A50BB4" w:rsidRPr="00A50BB4" w:rsidRDefault="00A50BB4" w:rsidP="00B56901">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15ED48A4" w14:textId="77777777" w:rsidR="00A50BB4" w:rsidRPr="00A50BB4" w:rsidRDefault="00A50BB4" w:rsidP="00B56901"/>
        </w:tc>
      </w:tr>
      <w:tr w:rsidR="00A50BB4" w:rsidRPr="00A50BB4" w14:paraId="2941E73E"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4A249"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29AB2" w14:textId="77777777" w:rsidR="00A50BB4" w:rsidRPr="00A50BB4" w:rsidRDefault="00A50BB4" w:rsidP="00B56901">
            <w:r w:rsidRPr="00A50BB4">
              <w:t xml:space="preserve">The system should provide a </w:t>
            </w:r>
            <w:proofErr w:type="gramStart"/>
            <w:r w:rsidRPr="00A50BB4">
              <w:t>1 year</w:t>
            </w:r>
            <w:proofErr w:type="gramEnd"/>
            <w:r w:rsidRPr="00A50BB4">
              <w:t xml:space="preserve"> manufacturer’s warranty and support.</w:t>
            </w:r>
          </w:p>
        </w:tc>
        <w:tc>
          <w:tcPr>
            <w:tcW w:w="900" w:type="dxa"/>
            <w:tcBorders>
              <w:top w:val="single" w:sz="8" w:space="0" w:color="000000"/>
              <w:left w:val="single" w:sz="8" w:space="0" w:color="000000"/>
              <w:bottom w:val="single" w:sz="8" w:space="0" w:color="000000"/>
              <w:right w:val="single" w:sz="8" w:space="0" w:color="000000"/>
            </w:tcBorders>
            <w:vAlign w:val="center"/>
          </w:tcPr>
          <w:p w14:paraId="21355FC7" w14:textId="77777777" w:rsidR="00A50BB4" w:rsidRPr="00A50BB4" w:rsidRDefault="00A50BB4" w:rsidP="00B56901">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17A82937" w14:textId="77777777" w:rsidR="00A50BB4" w:rsidRPr="00A50BB4" w:rsidRDefault="00A50BB4" w:rsidP="00B56901"/>
        </w:tc>
      </w:tr>
      <w:tr w:rsidR="00A50BB4" w:rsidRPr="00A50BB4" w14:paraId="3ACDF65D"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50FB35"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C1F740" w14:textId="77777777" w:rsidR="00A50BB4" w:rsidRPr="00A50BB4" w:rsidRDefault="00A50BB4" w:rsidP="00B56901">
            <w:r w:rsidRPr="00A50BB4">
              <w:t>The company should provide extended warranty and support options.</w:t>
            </w:r>
          </w:p>
        </w:tc>
        <w:tc>
          <w:tcPr>
            <w:tcW w:w="900" w:type="dxa"/>
            <w:tcBorders>
              <w:top w:val="single" w:sz="8" w:space="0" w:color="000000"/>
              <w:left w:val="single" w:sz="8" w:space="0" w:color="000000"/>
              <w:bottom w:val="single" w:sz="8" w:space="0" w:color="000000"/>
              <w:right w:val="single" w:sz="8" w:space="0" w:color="000000"/>
            </w:tcBorders>
            <w:vAlign w:val="center"/>
          </w:tcPr>
          <w:p w14:paraId="3537014E" w14:textId="77777777" w:rsidR="00A50BB4" w:rsidRPr="00A50BB4" w:rsidRDefault="00A50BB4" w:rsidP="00B56901">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1A39E9E0" w14:textId="77777777" w:rsidR="00A50BB4" w:rsidRPr="00A50BB4" w:rsidRDefault="00A50BB4" w:rsidP="00B56901"/>
        </w:tc>
      </w:tr>
      <w:tr w:rsidR="00A50BB4" w:rsidRPr="00A50BB4" w14:paraId="0C9B315B"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712C46"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BC2EC8" w14:textId="77777777" w:rsidR="00A50BB4" w:rsidRPr="00A50BB4" w:rsidRDefault="00A50BB4" w:rsidP="00B56901">
            <w:r w:rsidRPr="00A50BB4">
              <w:t xml:space="preserve">The system should include </w:t>
            </w:r>
            <w:proofErr w:type="gramStart"/>
            <w:r w:rsidRPr="00A50BB4">
              <w:t>a number of</w:t>
            </w:r>
            <w:proofErr w:type="gramEnd"/>
            <w:r w:rsidRPr="00A50BB4">
              <w:t xml:space="preserve"> field </w:t>
            </w:r>
            <w:proofErr w:type="spellStart"/>
            <w:r w:rsidRPr="00A50BB4">
              <w:t>replacable</w:t>
            </w:r>
            <w:proofErr w:type="spellEnd"/>
            <w:r w:rsidRPr="00A50BB4">
              <w:t xml:space="preserve"> parts for those items of the design most likely to break, such that it </w:t>
            </w:r>
            <w:proofErr w:type="spellStart"/>
            <w:r w:rsidRPr="00A50BB4">
              <w:t>maximises</w:t>
            </w:r>
            <w:proofErr w:type="spellEnd"/>
            <w:r w:rsidRPr="00A50BB4">
              <w:t xml:space="preserve"> the time that the user can use the system.</w:t>
            </w:r>
          </w:p>
        </w:tc>
        <w:tc>
          <w:tcPr>
            <w:tcW w:w="900" w:type="dxa"/>
            <w:tcBorders>
              <w:top w:val="single" w:sz="8" w:space="0" w:color="000000"/>
              <w:left w:val="single" w:sz="8" w:space="0" w:color="000000"/>
              <w:bottom w:val="single" w:sz="8" w:space="0" w:color="000000"/>
              <w:right w:val="single" w:sz="8" w:space="0" w:color="000000"/>
            </w:tcBorders>
            <w:vAlign w:val="center"/>
          </w:tcPr>
          <w:p w14:paraId="785B6EB8" w14:textId="77777777" w:rsidR="00A50BB4" w:rsidRPr="00A50BB4" w:rsidRDefault="00A50BB4" w:rsidP="00B56901">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66B36E4B" w14:textId="77777777" w:rsidR="00A50BB4" w:rsidRPr="00A50BB4" w:rsidRDefault="00A50BB4" w:rsidP="00B56901"/>
        </w:tc>
      </w:tr>
      <w:tr w:rsidR="00A50BB4" w:rsidRPr="00A50BB4" w14:paraId="42CDB917"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C11812" w14:textId="77777777" w:rsidR="00A50BB4" w:rsidRPr="00A50BB4" w:rsidRDefault="00A50BB4" w:rsidP="00B56901">
            <w:pPr>
              <w:pStyle w:val="Heading3"/>
              <w:keepNext w:val="0"/>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C5443A" w14:textId="77777777" w:rsidR="00A50BB4" w:rsidRPr="00A50BB4" w:rsidRDefault="00A50BB4" w:rsidP="00B56901">
            <w:r w:rsidRPr="00A50BB4">
              <w:t>The system should include “how-to” videos to assist with basic maintenance and simple repairs of the unit.</w:t>
            </w:r>
          </w:p>
        </w:tc>
        <w:tc>
          <w:tcPr>
            <w:tcW w:w="900" w:type="dxa"/>
            <w:tcBorders>
              <w:top w:val="single" w:sz="8" w:space="0" w:color="000000"/>
              <w:left w:val="single" w:sz="8" w:space="0" w:color="000000"/>
              <w:bottom w:val="single" w:sz="8" w:space="0" w:color="000000"/>
              <w:right w:val="single" w:sz="8" w:space="0" w:color="000000"/>
            </w:tcBorders>
            <w:vAlign w:val="center"/>
          </w:tcPr>
          <w:p w14:paraId="44D74F2B" w14:textId="77777777" w:rsidR="00A50BB4" w:rsidRPr="00A50BB4" w:rsidRDefault="00A50BB4" w:rsidP="00B56901">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13050641" w14:textId="77777777" w:rsidR="00A50BB4" w:rsidRPr="00A50BB4" w:rsidRDefault="00A50BB4" w:rsidP="00B56901"/>
        </w:tc>
      </w:tr>
    </w:tbl>
    <w:p w14:paraId="69427A26" w14:textId="77777777" w:rsidR="00A50BB4" w:rsidRPr="00A50BB4" w:rsidRDefault="00A50BB4" w:rsidP="00FC2DA6"/>
    <w:p w14:paraId="3654F8FE" w14:textId="77777777" w:rsidR="00A50BB4" w:rsidRPr="00A50BB4" w:rsidRDefault="00A50BB4" w:rsidP="00FC2DA6">
      <w:pPr>
        <w:pStyle w:val="Heading2"/>
      </w:pPr>
      <w:bookmarkStart w:id="55" w:name="_Toc118372969"/>
      <w:r w:rsidRPr="00A50BB4">
        <w:t>Metrics</w:t>
      </w:r>
      <w:bookmarkEnd w:id="55"/>
    </w:p>
    <w:p w14:paraId="1B9A7142" w14:textId="77777777" w:rsidR="00A50BB4" w:rsidRPr="00A50BB4" w:rsidRDefault="00A50BB4" w:rsidP="00FC2DA6"/>
    <w:p w14:paraId="74E10568" w14:textId="55A7A60F" w:rsidR="00A50BB4" w:rsidRPr="00A50BB4" w:rsidRDefault="00A50BB4" w:rsidP="00FC2DA6">
      <w:r w:rsidRPr="00A50BB4">
        <w:lastRenderedPageBreak/>
        <w:t>This section describes how Cognixion could receive feedback on the headset.</w:t>
      </w:r>
    </w:p>
    <w:p w14:paraId="77995E83"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11AB6297"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CBD1FB" w14:textId="77777777" w:rsidR="00A50BB4" w:rsidRPr="00A50BB4" w:rsidRDefault="00A50BB4" w:rsidP="00FC2DA6">
            <w:r w:rsidRPr="00A50BB4">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376E8" w14:textId="77777777" w:rsidR="00A50BB4" w:rsidRPr="00A50BB4" w:rsidRDefault="00A50BB4" w:rsidP="00FC2DA6">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1E356B44" w14:textId="77777777" w:rsidR="00A50BB4" w:rsidRPr="00A50BB4" w:rsidRDefault="00A50BB4" w:rsidP="00FC2DA6">
            <w:r w:rsidRPr="00A50BB4">
              <w:t>Priority</w:t>
            </w:r>
          </w:p>
          <w:p w14:paraId="0260C009" w14:textId="77777777" w:rsidR="00A50BB4" w:rsidRPr="00A50BB4" w:rsidRDefault="00A50BB4" w:rsidP="00FC2DA6">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54B3D2D0" w14:textId="77777777" w:rsidR="00A50BB4" w:rsidRPr="00A50BB4" w:rsidRDefault="00A50BB4" w:rsidP="00FC2DA6">
            <w:r w:rsidRPr="00A50BB4">
              <w:t>PRD #</w:t>
            </w:r>
          </w:p>
        </w:tc>
      </w:tr>
      <w:tr w:rsidR="00A50BB4" w:rsidRPr="00A50BB4" w14:paraId="7F6B49B0"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1E9FB"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AA4C0D" w14:textId="0EF7A25C" w:rsidR="00A50BB4" w:rsidRPr="00A50BB4" w:rsidRDefault="00A50BB4" w:rsidP="00FC2DA6">
            <w:r w:rsidRPr="00A50BB4">
              <w:t>The user and caregiver should be able to provide feedback on the system within the system.</w:t>
            </w:r>
          </w:p>
        </w:tc>
        <w:tc>
          <w:tcPr>
            <w:tcW w:w="900" w:type="dxa"/>
            <w:tcBorders>
              <w:top w:val="single" w:sz="8" w:space="0" w:color="000000"/>
              <w:left w:val="single" w:sz="8" w:space="0" w:color="000000"/>
              <w:bottom w:val="single" w:sz="8" w:space="0" w:color="000000"/>
              <w:right w:val="single" w:sz="8" w:space="0" w:color="000000"/>
            </w:tcBorders>
            <w:vAlign w:val="center"/>
          </w:tcPr>
          <w:p w14:paraId="553470F4"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57DE1F80" w14:textId="77777777" w:rsidR="00A50BB4" w:rsidRPr="00A50BB4" w:rsidRDefault="00A50BB4" w:rsidP="00FC2DA6"/>
        </w:tc>
      </w:tr>
      <w:tr w:rsidR="00A50BB4" w:rsidRPr="00A50BB4" w14:paraId="325CD89B"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6DD1F"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DD597" w14:textId="4D1C4B6F" w:rsidR="00A50BB4" w:rsidRPr="00A50BB4" w:rsidRDefault="00A50BB4" w:rsidP="00FC2DA6">
            <w:r w:rsidRPr="00A50BB4">
              <w:t xml:space="preserve">The system should enable the tracking of use metrics that protect the users </w:t>
            </w:r>
            <w:proofErr w:type="spellStart"/>
            <w:r w:rsidRPr="00A50BB4">
              <w:t>identiy</w:t>
            </w:r>
            <w:proofErr w:type="spellEnd"/>
            <w:r w:rsidRPr="00A50BB4">
              <w:t>.</w:t>
            </w:r>
          </w:p>
        </w:tc>
        <w:tc>
          <w:tcPr>
            <w:tcW w:w="900" w:type="dxa"/>
            <w:tcBorders>
              <w:top w:val="single" w:sz="8" w:space="0" w:color="000000"/>
              <w:left w:val="single" w:sz="8" w:space="0" w:color="000000"/>
              <w:bottom w:val="single" w:sz="8" w:space="0" w:color="000000"/>
              <w:right w:val="single" w:sz="8" w:space="0" w:color="000000"/>
            </w:tcBorders>
            <w:vAlign w:val="center"/>
          </w:tcPr>
          <w:p w14:paraId="0A47C7D8"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7ECA4F9B" w14:textId="77777777" w:rsidR="00A50BB4" w:rsidRPr="00A50BB4" w:rsidRDefault="00A50BB4" w:rsidP="00FC2DA6"/>
        </w:tc>
      </w:tr>
      <w:tr w:rsidR="00A50BB4" w:rsidRPr="00A50BB4" w14:paraId="06672064"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EE9058"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24583D" w14:textId="77777777" w:rsidR="00A50BB4" w:rsidRPr="00A50BB4" w:rsidRDefault="00A50BB4" w:rsidP="00FC2DA6">
            <w:r w:rsidRPr="00A50BB4">
              <w:t>The system should send feedback on errors and bugs to the company while protecting the user’s identity.</w:t>
            </w:r>
          </w:p>
        </w:tc>
        <w:tc>
          <w:tcPr>
            <w:tcW w:w="900" w:type="dxa"/>
            <w:tcBorders>
              <w:top w:val="single" w:sz="8" w:space="0" w:color="000000"/>
              <w:left w:val="single" w:sz="8" w:space="0" w:color="000000"/>
              <w:bottom w:val="single" w:sz="8" w:space="0" w:color="000000"/>
              <w:right w:val="single" w:sz="8" w:space="0" w:color="000000"/>
            </w:tcBorders>
            <w:vAlign w:val="center"/>
          </w:tcPr>
          <w:p w14:paraId="3A59CE96"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225733B3" w14:textId="77777777" w:rsidR="00A50BB4" w:rsidRPr="00A50BB4" w:rsidRDefault="00A50BB4" w:rsidP="00FC2DA6"/>
        </w:tc>
      </w:tr>
    </w:tbl>
    <w:p w14:paraId="3D523EF2" w14:textId="77777777" w:rsidR="00A50BB4" w:rsidRPr="00A50BB4" w:rsidRDefault="00A50BB4" w:rsidP="00FC2DA6"/>
    <w:p w14:paraId="1745A09C" w14:textId="5186BB03" w:rsidR="00A50BB4" w:rsidRPr="00A50BB4" w:rsidRDefault="00A50BB4" w:rsidP="00FC2DA6">
      <w:pPr>
        <w:pStyle w:val="Heading2"/>
      </w:pPr>
      <w:bookmarkStart w:id="56" w:name="_Toc118372970"/>
      <w:r w:rsidRPr="00A50BB4">
        <w:t>Alarms, Alerts, Indicators</w:t>
      </w:r>
      <w:bookmarkEnd w:id="56"/>
    </w:p>
    <w:p w14:paraId="38C14C30" w14:textId="77777777" w:rsidR="00A50BB4" w:rsidRPr="00A50BB4" w:rsidRDefault="00A50BB4" w:rsidP="00FC2DA6"/>
    <w:p w14:paraId="652F3A37" w14:textId="77777777" w:rsidR="00A50BB4" w:rsidRPr="00A50BB4" w:rsidRDefault="00A50BB4" w:rsidP="00FC2DA6">
      <w:r w:rsidRPr="00A50BB4">
        <w:t xml:space="preserve">This section describes the types of alerts the system will </w:t>
      </w:r>
      <w:proofErr w:type="spellStart"/>
      <w:r w:rsidRPr="00A50BB4">
        <w:t>provde</w:t>
      </w:r>
      <w:proofErr w:type="spellEnd"/>
      <w:r w:rsidRPr="00A50BB4">
        <w:t xml:space="preserve"> to the user and the user’s circle of care.</w:t>
      </w:r>
    </w:p>
    <w:p w14:paraId="5FD93D00"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20DFC52B"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60DDB" w14:textId="77777777" w:rsidR="00A50BB4" w:rsidRPr="00A50BB4" w:rsidRDefault="00A50BB4" w:rsidP="00FC2DA6">
            <w:r w:rsidRPr="00A50BB4">
              <w:lastRenderedPageBreak/>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4E50C3" w14:textId="77777777" w:rsidR="00A50BB4" w:rsidRPr="00A50BB4" w:rsidRDefault="00A50BB4" w:rsidP="00FC2DA6">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7A7D509B" w14:textId="77777777" w:rsidR="00A50BB4" w:rsidRPr="00A50BB4" w:rsidRDefault="00A50BB4" w:rsidP="00FC2DA6">
            <w:r w:rsidRPr="00A50BB4">
              <w:t>Priority</w:t>
            </w:r>
          </w:p>
          <w:p w14:paraId="348A4F9B" w14:textId="77777777" w:rsidR="00A50BB4" w:rsidRPr="00A50BB4" w:rsidRDefault="00A50BB4" w:rsidP="00FC2DA6">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391CCC8B" w14:textId="77777777" w:rsidR="00A50BB4" w:rsidRPr="00A50BB4" w:rsidRDefault="00A50BB4" w:rsidP="00FC2DA6">
            <w:r w:rsidRPr="00A50BB4">
              <w:t>PRD #</w:t>
            </w:r>
          </w:p>
        </w:tc>
      </w:tr>
      <w:tr w:rsidR="00A50BB4" w:rsidRPr="00A50BB4" w14:paraId="7E056613"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BBFD6"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1B5DF1" w14:textId="77777777" w:rsidR="00A50BB4" w:rsidRPr="00A50BB4" w:rsidRDefault="00A50BB4" w:rsidP="00FC2DA6">
            <w:r w:rsidRPr="00A50BB4">
              <w:t xml:space="preserve">The system should indicate low battery status when 30 minutes of standard use remain and critical battery status when 10 </w:t>
            </w:r>
            <w:proofErr w:type="spellStart"/>
            <w:r w:rsidRPr="00A50BB4">
              <w:t>minues</w:t>
            </w:r>
            <w:proofErr w:type="spellEnd"/>
            <w:r w:rsidRPr="00A50BB4">
              <w:t xml:space="preserve"> remain.</w:t>
            </w:r>
          </w:p>
        </w:tc>
        <w:tc>
          <w:tcPr>
            <w:tcW w:w="900" w:type="dxa"/>
            <w:tcBorders>
              <w:top w:val="single" w:sz="8" w:space="0" w:color="000000"/>
              <w:left w:val="single" w:sz="8" w:space="0" w:color="000000"/>
              <w:bottom w:val="single" w:sz="8" w:space="0" w:color="000000"/>
              <w:right w:val="single" w:sz="8" w:space="0" w:color="000000"/>
            </w:tcBorders>
            <w:vAlign w:val="center"/>
          </w:tcPr>
          <w:p w14:paraId="39EFC14A"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3DD70C73" w14:textId="77777777" w:rsidR="00A50BB4" w:rsidRPr="00A50BB4" w:rsidRDefault="00A50BB4" w:rsidP="00FC2DA6"/>
        </w:tc>
      </w:tr>
      <w:tr w:rsidR="00A50BB4" w:rsidRPr="00A50BB4" w14:paraId="51B5ECAF"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9DFFD"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2B4C4" w14:textId="6A94AF11" w:rsidR="00A50BB4" w:rsidRPr="00A50BB4" w:rsidRDefault="00A50BB4" w:rsidP="00FC2DA6">
            <w:r w:rsidRPr="00A50BB4">
              <w:t xml:space="preserve">The system should alert the user that </w:t>
            </w:r>
            <w:proofErr w:type="spellStart"/>
            <w:r w:rsidRPr="00A50BB4">
              <w:t>imput</w:t>
            </w:r>
            <w:proofErr w:type="spellEnd"/>
            <w:r w:rsidRPr="00A50BB4">
              <w:t xml:space="preserve"> mode is changing based on user’s fatigue with current mode.</w:t>
            </w:r>
          </w:p>
        </w:tc>
        <w:tc>
          <w:tcPr>
            <w:tcW w:w="900" w:type="dxa"/>
            <w:tcBorders>
              <w:top w:val="single" w:sz="8" w:space="0" w:color="000000"/>
              <w:left w:val="single" w:sz="8" w:space="0" w:color="000000"/>
              <w:bottom w:val="single" w:sz="8" w:space="0" w:color="000000"/>
              <w:right w:val="single" w:sz="8" w:space="0" w:color="000000"/>
            </w:tcBorders>
            <w:vAlign w:val="center"/>
          </w:tcPr>
          <w:p w14:paraId="1E5DA476"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097B13DE" w14:textId="77777777" w:rsidR="00A50BB4" w:rsidRPr="00A50BB4" w:rsidRDefault="00A50BB4" w:rsidP="00FC2DA6"/>
        </w:tc>
      </w:tr>
      <w:tr w:rsidR="00A50BB4" w:rsidRPr="00A50BB4" w14:paraId="0AA453B3"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45E8E3"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43B35" w14:textId="77777777" w:rsidR="00A50BB4" w:rsidRPr="00A50BB4" w:rsidRDefault="00A50BB4" w:rsidP="00FC2DA6">
            <w:r w:rsidRPr="00A50BB4">
              <w:t>The system should alert the user if re-centering or re-calibration is needed.</w:t>
            </w:r>
          </w:p>
        </w:tc>
        <w:tc>
          <w:tcPr>
            <w:tcW w:w="900" w:type="dxa"/>
            <w:tcBorders>
              <w:top w:val="single" w:sz="8" w:space="0" w:color="000000"/>
              <w:left w:val="single" w:sz="8" w:space="0" w:color="000000"/>
              <w:bottom w:val="single" w:sz="8" w:space="0" w:color="000000"/>
              <w:right w:val="single" w:sz="8" w:space="0" w:color="000000"/>
            </w:tcBorders>
            <w:vAlign w:val="center"/>
          </w:tcPr>
          <w:p w14:paraId="41604BED"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264D9D9D" w14:textId="77777777" w:rsidR="00A50BB4" w:rsidRPr="00A50BB4" w:rsidRDefault="00A50BB4" w:rsidP="00FC2DA6"/>
        </w:tc>
      </w:tr>
      <w:tr w:rsidR="00A50BB4" w:rsidRPr="00A50BB4" w14:paraId="15551D27"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2BAE53"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CB9E1C" w14:textId="650D1303" w:rsidR="00A50BB4" w:rsidRPr="00A50BB4" w:rsidRDefault="00A50BB4" w:rsidP="00FC2DA6">
            <w:r w:rsidRPr="00A50BB4">
              <w:t>The system should provide a means for the user to easily call for help</w:t>
            </w:r>
          </w:p>
        </w:tc>
        <w:tc>
          <w:tcPr>
            <w:tcW w:w="900" w:type="dxa"/>
            <w:tcBorders>
              <w:top w:val="single" w:sz="8" w:space="0" w:color="000000"/>
              <w:left w:val="single" w:sz="8" w:space="0" w:color="000000"/>
              <w:bottom w:val="single" w:sz="8" w:space="0" w:color="000000"/>
              <w:right w:val="single" w:sz="8" w:space="0" w:color="000000"/>
            </w:tcBorders>
            <w:vAlign w:val="center"/>
          </w:tcPr>
          <w:p w14:paraId="717D90F4"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792ED959" w14:textId="77777777" w:rsidR="00A50BB4" w:rsidRPr="00A50BB4" w:rsidRDefault="00A50BB4" w:rsidP="00FC2DA6"/>
        </w:tc>
      </w:tr>
      <w:tr w:rsidR="00A50BB4" w:rsidRPr="00A50BB4" w14:paraId="1FC75BF4"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4C1158"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42554D" w14:textId="419F5340" w:rsidR="00A50BB4" w:rsidRPr="00A50BB4" w:rsidRDefault="00A50BB4" w:rsidP="00FC2DA6">
            <w:r w:rsidRPr="00A50BB4">
              <w:t>The system should provide a means for the user to call 911</w:t>
            </w:r>
          </w:p>
        </w:tc>
        <w:tc>
          <w:tcPr>
            <w:tcW w:w="900" w:type="dxa"/>
            <w:tcBorders>
              <w:top w:val="single" w:sz="8" w:space="0" w:color="000000"/>
              <w:left w:val="single" w:sz="8" w:space="0" w:color="000000"/>
              <w:bottom w:val="single" w:sz="8" w:space="0" w:color="000000"/>
              <w:right w:val="single" w:sz="8" w:space="0" w:color="000000"/>
            </w:tcBorders>
            <w:vAlign w:val="center"/>
          </w:tcPr>
          <w:p w14:paraId="0DCF6064"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67B181A4" w14:textId="77777777" w:rsidR="00A50BB4" w:rsidRPr="00A50BB4" w:rsidRDefault="00A50BB4" w:rsidP="00FC2DA6"/>
        </w:tc>
      </w:tr>
      <w:tr w:rsidR="00A50BB4" w:rsidRPr="00A50BB4" w14:paraId="10B5962C"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1F5E48"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70C44D" w14:textId="18498D14" w:rsidR="00A50BB4" w:rsidRPr="00A50BB4" w:rsidRDefault="00A50BB4" w:rsidP="00FC2DA6">
            <w:r w:rsidRPr="00A50BB4">
              <w:t>The system should alert the user and shut down if it detects excessive heat or other system parameters that could cause harm to the user.</w:t>
            </w:r>
          </w:p>
        </w:tc>
        <w:tc>
          <w:tcPr>
            <w:tcW w:w="900" w:type="dxa"/>
            <w:tcBorders>
              <w:top w:val="single" w:sz="8" w:space="0" w:color="000000"/>
              <w:left w:val="single" w:sz="8" w:space="0" w:color="000000"/>
              <w:bottom w:val="single" w:sz="8" w:space="0" w:color="000000"/>
              <w:right w:val="single" w:sz="8" w:space="0" w:color="000000"/>
            </w:tcBorders>
            <w:vAlign w:val="center"/>
          </w:tcPr>
          <w:p w14:paraId="05279724"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5ADDF966" w14:textId="77777777" w:rsidR="00A50BB4" w:rsidRPr="00A50BB4" w:rsidRDefault="00A50BB4" w:rsidP="00FC2DA6"/>
        </w:tc>
      </w:tr>
      <w:tr w:rsidR="00A50BB4" w:rsidRPr="00A50BB4" w14:paraId="127BBD2A"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4EE0D7"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145D30" w14:textId="77777777" w:rsidR="00A50BB4" w:rsidRPr="00A50BB4" w:rsidRDefault="00A50BB4" w:rsidP="00FC2DA6">
            <w:r w:rsidRPr="00A50BB4">
              <w:t>The system should indicate battery and internet connectivity status</w:t>
            </w:r>
          </w:p>
        </w:tc>
        <w:tc>
          <w:tcPr>
            <w:tcW w:w="900" w:type="dxa"/>
            <w:tcBorders>
              <w:top w:val="single" w:sz="8" w:space="0" w:color="000000"/>
              <w:left w:val="single" w:sz="8" w:space="0" w:color="000000"/>
              <w:bottom w:val="single" w:sz="8" w:space="0" w:color="000000"/>
              <w:right w:val="single" w:sz="8" w:space="0" w:color="000000"/>
            </w:tcBorders>
            <w:vAlign w:val="center"/>
          </w:tcPr>
          <w:p w14:paraId="2A47E669"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235F1A2C" w14:textId="77777777" w:rsidR="00A50BB4" w:rsidRPr="00A50BB4" w:rsidRDefault="00A50BB4" w:rsidP="00FC2DA6"/>
        </w:tc>
      </w:tr>
      <w:tr w:rsidR="00A50BB4" w:rsidRPr="00A50BB4" w14:paraId="73A7F79F"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14AA0F"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CC4F6" w14:textId="77777777" w:rsidR="00A50BB4" w:rsidRPr="00A50BB4" w:rsidRDefault="00A50BB4" w:rsidP="00FC2DA6">
            <w:r w:rsidRPr="00A50BB4">
              <w:t>The system should allow user to see and change as many standard system settings as possible (</w:t>
            </w:r>
            <w:proofErr w:type="gramStart"/>
            <w:r w:rsidRPr="00A50BB4">
              <w:t>e.g.</w:t>
            </w:r>
            <w:proofErr w:type="gramEnd"/>
            <w:r w:rsidRPr="00A50BB4">
              <w:t xml:space="preserve"> volume level, system brightness, font size, cursor and dwell color, dwell type, etc.)</w:t>
            </w:r>
          </w:p>
        </w:tc>
        <w:tc>
          <w:tcPr>
            <w:tcW w:w="900" w:type="dxa"/>
            <w:tcBorders>
              <w:top w:val="single" w:sz="8" w:space="0" w:color="000000"/>
              <w:left w:val="single" w:sz="8" w:space="0" w:color="000000"/>
              <w:bottom w:val="single" w:sz="8" w:space="0" w:color="000000"/>
              <w:right w:val="single" w:sz="8" w:space="0" w:color="000000"/>
            </w:tcBorders>
            <w:vAlign w:val="center"/>
          </w:tcPr>
          <w:p w14:paraId="01ACDE19"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5FD1188E" w14:textId="77777777" w:rsidR="00A50BB4" w:rsidRPr="00A50BB4" w:rsidRDefault="00A50BB4" w:rsidP="00FC2DA6"/>
        </w:tc>
      </w:tr>
    </w:tbl>
    <w:p w14:paraId="0DD37F28" w14:textId="77777777" w:rsidR="00A50BB4" w:rsidRPr="00A50BB4" w:rsidRDefault="00A50BB4" w:rsidP="00FC2DA6"/>
    <w:p w14:paraId="05C1E6B2" w14:textId="77777777" w:rsidR="00A50BB4" w:rsidRPr="00A50BB4" w:rsidRDefault="00A50BB4" w:rsidP="00FC2DA6">
      <w:pPr>
        <w:pStyle w:val="Heading2"/>
      </w:pPr>
      <w:bookmarkStart w:id="57" w:name="_Toc118372971"/>
      <w:r w:rsidRPr="00A50BB4">
        <w:t>Patient Safety &amp; Regulatory Requirements</w:t>
      </w:r>
      <w:bookmarkEnd w:id="57"/>
    </w:p>
    <w:p w14:paraId="56A02401" w14:textId="77777777" w:rsidR="00A50BB4" w:rsidRPr="00A50BB4" w:rsidRDefault="00A50BB4" w:rsidP="00FC2DA6"/>
    <w:p w14:paraId="7ABBE0E0" w14:textId="58B5EF09" w:rsidR="00A50BB4" w:rsidRPr="00A50BB4" w:rsidRDefault="00A50BB4" w:rsidP="00FC2DA6">
      <w:r w:rsidRPr="00A50BB4">
        <w:t xml:space="preserve">Besides the obvious expectation that the product will adhere to </w:t>
      </w:r>
      <w:proofErr w:type="spellStart"/>
      <w:r w:rsidRPr="00A50BB4">
        <w:t>Cognixion’s</w:t>
      </w:r>
      <w:proofErr w:type="spellEnd"/>
      <w:r w:rsidRPr="00A50BB4">
        <w:t xml:space="preserve"> Product Development Process, these are requirements and standards that are particularly important to the marketing of this product.</w:t>
      </w:r>
    </w:p>
    <w:p w14:paraId="14AEE3A5"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22679457"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5FE492" w14:textId="77777777" w:rsidR="00A50BB4" w:rsidRPr="00A50BB4" w:rsidRDefault="00A50BB4" w:rsidP="00FC2DA6">
            <w:r w:rsidRPr="00A50BB4">
              <w:lastRenderedPageBreak/>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06E49" w14:textId="77777777" w:rsidR="00A50BB4" w:rsidRPr="00A50BB4" w:rsidRDefault="00A50BB4" w:rsidP="00FC2DA6">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0023B7AC" w14:textId="77777777" w:rsidR="00A50BB4" w:rsidRPr="00A50BB4" w:rsidRDefault="00A50BB4" w:rsidP="00FC2DA6">
            <w:r w:rsidRPr="00A50BB4">
              <w:t>Priority</w:t>
            </w:r>
          </w:p>
          <w:p w14:paraId="7549EA18" w14:textId="77777777" w:rsidR="00A50BB4" w:rsidRPr="00A50BB4" w:rsidRDefault="00A50BB4" w:rsidP="00FC2DA6">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2FA685CB" w14:textId="77777777" w:rsidR="00A50BB4" w:rsidRPr="00A50BB4" w:rsidRDefault="00A50BB4" w:rsidP="00FC2DA6">
            <w:r w:rsidRPr="00A50BB4">
              <w:t>PRD #</w:t>
            </w:r>
          </w:p>
        </w:tc>
      </w:tr>
      <w:tr w:rsidR="00A50BB4" w:rsidRPr="00A50BB4" w14:paraId="2C171892"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B28E0A"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001DEE" w14:textId="77777777" w:rsidR="00A50BB4" w:rsidRPr="00A50BB4" w:rsidRDefault="00A50BB4" w:rsidP="00FC2DA6">
            <w:r w:rsidRPr="00A50BB4">
              <w:t>The system shall meet standard regulatory and ISO standards.</w:t>
            </w:r>
          </w:p>
        </w:tc>
        <w:tc>
          <w:tcPr>
            <w:tcW w:w="900" w:type="dxa"/>
            <w:tcBorders>
              <w:top w:val="single" w:sz="8" w:space="0" w:color="000000"/>
              <w:left w:val="single" w:sz="8" w:space="0" w:color="000000"/>
              <w:bottom w:val="single" w:sz="8" w:space="0" w:color="000000"/>
              <w:right w:val="single" w:sz="8" w:space="0" w:color="000000"/>
            </w:tcBorders>
            <w:vAlign w:val="center"/>
          </w:tcPr>
          <w:p w14:paraId="3288F686"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4B663BF6" w14:textId="77777777" w:rsidR="00A50BB4" w:rsidRPr="00A50BB4" w:rsidRDefault="00A50BB4" w:rsidP="00FC2DA6"/>
        </w:tc>
      </w:tr>
      <w:tr w:rsidR="00A50BB4" w:rsidRPr="00A50BB4" w14:paraId="232BAF1A"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166877"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B26563" w14:textId="77777777" w:rsidR="00A50BB4" w:rsidRPr="00A50BB4" w:rsidRDefault="00A50BB4" w:rsidP="00FC2DA6">
            <w:r w:rsidRPr="00A50BB4">
              <w:t xml:space="preserve">The system shall meet </w:t>
            </w:r>
            <w:proofErr w:type="spellStart"/>
            <w:r w:rsidRPr="00A50BB4">
              <w:t>standarAAC</w:t>
            </w:r>
            <w:proofErr w:type="spellEnd"/>
            <w:r w:rsidRPr="00A50BB4">
              <w:t xml:space="preserve"> (Augmentative and Alternative Communication) requirements</w:t>
            </w:r>
          </w:p>
        </w:tc>
        <w:tc>
          <w:tcPr>
            <w:tcW w:w="900" w:type="dxa"/>
            <w:tcBorders>
              <w:top w:val="single" w:sz="8" w:space="0" w:color="000000"/>
              <w:left w:val="single" w:sz="8" w:space="0" w:color="000000"/>
              <w:bottom w:val="single" w:sz="8" w:space="0" w:color="000000"/>
              <w:right w:val="single" w:sz="8" w:space="0" w:color="000000"/>
            </w:tcBorders>
            <w:vAlign w:val="center"/>
          </w:tcPr>
          <w:p w14:paraId="69E85DBB" w14:textId="77777777" w:rsidR="00A50BB4" w:rsidRPr="00A50BB4" w:rsidRDefault="00A50BB4" w:rsidP="00FC2DA6">
            <w:r w:rsidRPr="00A50BB4">
              <w:t>1</w:t>
            </w:r>
          </w:p>
        </w:tc>
        <w:tc>
          <w:tcPr>
            <w:tcW w:w="980" w:type="dxa"/>
            <w:tcBorders>
              <w:top w:val="single" w:sz="8" w:space="0" w:color="000000"/>
              <w:left w:val="single" w:sz="8" w:space="0" w:color="000000"/>
              <w:bottom w:val="single" w:sz="8" w:space="0" w:color="000000"/>
              <w:right w:val="single" w:sz="8" w:space="0" w:color="000000"/>
            </w:tcBorders>
            <w:vAlign w:val="center"/>
          </w:tcPr>
          <w:p w14:paraId="1260B5D0" w14:textId="77777777" w:rsidR="00A50BB4" w:rsidRPr="00A50BB4" w:rsidRDefault="00A50BB4" w:rsidP="00FC2DA6"/>
        </w:tc>
      </w:tr>
      <w:tr w:rsidR="00A50BB4" w:rsidRPr="00A50BB4" w14:paraId="1F5CFE76"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E9374F"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BBABF" w14:textId="77777777" w:rsidR="00A50BB4" w:rsidRPr="00A50BB4" w:rsidRDefault="00A50BB4" w:rsidP="00FC2DA6">
            <w:r w:rsidRPr="00A50BB4">
              <w:t>The system shall meet requirements for funding</w:t>
            </w:r>
          </w:p>
        </w:tc>
        <w:tc>
          <w:tcPr>
            <w:tcW w:w="900" w:type="dxa"/>
            <w:tcBorders>
              <w:top w:val="single" w:sz="8" w:space="0" w:color="000000"/>
              <w:left w:val="single" w:sz="8" w:space="0" w:color="000000"/>
              <w:bottom w:val="single" w:sz="8" w:space="0" w:color="000000"/>
              <w:right w:val="single" w:sz="8" w:space="0" w:color="000000"/>
            </w:tcBorders>
            <w:vAlign w:val="center"/>
          </w:tcPr>
          <w:p w14:paraId="1238248E"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0EDF1609" w14:textId="77777777" w:rsidR="00A50BB4" w:rsidRPr="00A50BB4" w:rsidRDefault="00A50BB4" w:rsidP="00FC2DA6"/>
        </w:tc>
      </w:tr>
      <w:tr w:rsidR="00A50BB4" w:rsidRPr="00A50BB4" w14:paraId="25B24F2D" w14:textId="77777777" w:rsidTr="00A50BB4">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9AA844"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3629C5" w14:textId="77777777" w:rsidR="00A50BB4" w:rsidRPr="00A50BB4" w:rsidRDefault="00A50BB4" w:rsidP="00FC2DA6">
            <w:r w:rsidRPr="00A50BB4">
              <w:t>The system shall meet applicable HIPPA and cybersecurity requirements</w:t>
            </w:r>
          </w:p>
        </w:tc>
        <w:tc>
          <w:tcPr>
            <w:tcW w:w="900" w:type="dxa"/>
            <w:tcBorders>
              <w:top w:val="single" w:sz="8" w:space="0" w:color="000000"/>
              <w:left w:val="single" w:sz="8" w:space="0" w:color="000000"/>
              <w:bottom w:val="single" w:sz="8" w:space="0" w:color="000000"/>
              <w:right w:val="single" w:sz="8" w:space="0" w:color="000000"/>
            </w:tcBorders>
            <w:vAlign w:val="center"/>
          </w:tcPr>
          <w:p w14:paraId="55ED4813" w14:textId="77777777" w:rsidR="00A50BB4" w:rsidRPr="00A50BB4" w:rsidRDefault="00A50BB4" w:rsidP="00FC2DA6">
            <w:r w:rsidRPr="00A50BB4">
              <w:t>2</w:t>
            </w:r>
          </w:p>
        </w:tc>
        <w:tc>
          <w:tcPr>
            <w:tcW w:w="980" w:type="dxa"/>
            <w:tcBorders>
              <w:top w:val="single" w:sz="8" w:space="0" w:color="000000"/>
              <w:left w:val="single" w:sz="8" w:space="0" w:color="000000"/>
              <w:bottom w:val="single" w:sz="8" w:space="0" w:color="000000"/>
              <w:right w:val="single" w:sz="8" w:space="0" w:color="000000"/>
            </w:tcBorders>
            <w:vAlign w:val="center"/>
          </w:tcPr>
          <w:p w14:paraId="0AF2F51F" w14:textId="77777777" w:rsidR="00A50BB4" w:rsidRPr="00A50BB4" w:rsidRDefault="00A50BB4" w:rsidP="00FC2DA6"/>
        </w:tc>
      </w:tr>
    </w:tbl>
    <w:p w14:paraId="44942B91" w14:textId="77777777" w:rsidR="00A50BB4" w:rsidRPr="00A50BB4" w:rsidRDefault="00A50BB4" w:rsidP="00FC2DA6"/>
    <w:p w14:paraId="035838B0" w14:textId="567C4979" w:rsidR="00A50BB4" w:rsidRPr="00A50BB4" w:rsidRDefault="00A50BB4" w:rsidP="00FC2DA6"/>
    <w:p w14:paraId="6A8377B3" w14:textId="77777777" w:rsidR="00A50BB4" w:rsidRPr="00A50BB4" w:rsidRDefault="00A50BB4" w:rsidP="00FC2DA6">
      <w:pPr>
        <w:pStyle w:val="Heading2"/>
      </w:pPr>
      <w:bookmarkStart w:id="58" w:name="_Toc118372972"/>
      <w:r w:rsidRPr="00A50BB4">
        <w:lastRenderedPageBreak/>
        <w:t>Miscellaneous</w:t>
      </w:r>
      <w:bookmarkEnd w:id="58"/>
    </w:p>
    <w:p w14:paraId="5093FDF8" w14:textId="10038534" w:rsidR="00A50BB4" w:rsidRPr="00A50BB4" w:rsidRDefault="00A50BB4" w:rsidP="00FC2DA6">
      <w:r w:rsidRPr="00A50BB4">
        <w:br/>
        <w:t>This section covers any other requirements that don’t fit the headings above.</w:t>
      </w:r>
    </w:p>
    <w:p w14:paraId="5882FB2B" w14:textId="77777777" w:rsidR="00A50BB4" w:rsidRPr="00A50BB4" w:rsidRDefault="00A50BB4" w:rsidP="00FC2DA6"/>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A50BB4" w:rsidRPr="00A50BB4" w14:paraId="16AFF8EF" w14:textId="77777777" w:rsidTr="00A50BB4">
        <w:trPr>
          <w:tblHeader/>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EA85ED" w14:textId="77777777" w:rsidR="00A50BB4" w:rsidRPr="00A50BB4" w:rsidRDefault="00A50BB4" w:rsidP="00FC2DA6">
            <w:r w:rsidRPr="00A50BB4">
              <w:t>Req #</w:t>
            </w: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09EC1" w14:textId="77777777" w:rsidR="00A50BB4" w:rsidRPr="00A50BB4" w:rsidRDefault="00A50BB4" w:rsidP="00FC2DA6">
            <w:r w:rsidRPr="00A50BB4">
              <w:t>Requirement Description</w:t>
            </w:r>
          </w:p>
        </w:tc>
        <w:tc>
          <w:tcPr>
            <w:tcW w:w="900" w:type="dxa"/>
            <w:tcBorders>
              <w:top w:val="single" w:sz="8" w:space="0" w:color="000000"/>
              <w:left w:val="single" w:sz="8" w:space="0" w:color="000000"/>
              <w:bottom w:val="single" w:sz="8" w:space="0" w:color="000000"/>
              <w:right w:val="single" w:sz="8" w:space="0" w:color="000000"/>
            </w:tcBorders>
            <w:vAlign w:val="center"/>
          </w:tcPr>
          <w:p w14:paraId="49771ACB" w14:textId="77777777" w:rsidR="00A50BB4" w:rsidRPr="00A50BB4" w:rsidRDefault="00A50BB4" w:rsidP="00FC2DA6">
            <w:r w:rsidRPr="00A50BB4">
              <w:t>Priority</w:t>
            </w:r>
          </w:p>
          <w:p w14:paraId="794BBEED" w14:textId="77777777" w:rsidR="00A50BB4" w:rsidRPr="00A50BB4" w:rsidRDefault="00A50BB4" w:rsidP="00FC2DA6">
            <w:r w:rsidRPr="00A50BB4">
              <w:t>(1,2,3)</w:t>
            </w:r>
          </w:p>
        </w:tc>
        <w:tc>
          <w:tcPr>
            <w:tcW w:w="980" w:type="dxa"/>
            <w:tcBorders>
              <w:top w:val="single" w:sz="8" w:space="0" w:color="000000"/>
              <w:left w:val="single" w:sz="8" w:space="0" w:color="000000"/>
              <w:bottom w:val="single" w:sz="8" w:space="0" w:color="000000"/>
              <w:right w:val="single" w:sz="8" w:space="0" w:color="000000"/>
            </w:tcBorders>
            <w:vAlign w:val="center"/>
          </w:tcPr>
          <w:p w14:paraId="69E87A7D" w14:textId="77777777" w:rsidR="00A50BB4" w:rsidRPr="00A50BB4" w:rsidRDefault="00A50BB4" w:rsidP="00FC2DA6">
            <w:r w:rsidRPr="00A50BB4">
              <w:t>PRD #</w:t>
            </w:r>
          </w:p>
        </w:tc>
      </w:tr>
      <w:tr w:rsidR="00A50BB4" w:rsidRPr="00A50BB4" w14:paraId="261702F0" w14:textId="77777777" w:rsidTr="00A50BB4">
        <w:trPr>
          <w:trHeight w:val="393"/>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DB566" w14:textId="77777777" w:rsidR="00A50BB4" w:rsidRPr="00A50BB4" w:rsidRDefault="00A50BB4" w:rsidP="00942D54">
            <w:pPr>
              <w:pStyle w:val="Heading3"/>
            </w:pPr>
          </w:p>
        </w:tc>
        <w:tc>
          <w:tcPr>
            <w:tcW w:w="7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54FC51" w14:textId="77777777" w:rsidR="00A50BB4" w:rsidRPr="00A50BB4" w:rsidRDefault="00A50BB4" w:rsidP="00FC2DA6">
            <w:r w:rsidRPr="00A50BB4">
              <w:t>The system should allow the addition of other applications on the device.</w:t>
            </w:r>
          </w:p>
        </w:tc>
        <w:tc>
          <w:tcPr>
            <w:tcW w:w="900" w:type="dxa"/>
            <w:tcBorders>
              <w:top w:val="single" w:sz="8" w:space="0" w:color="000000"/>
              <w:left w:val="single" w:sz="8" w:space="0" w:color="000000"/>
              <w:bottom w:val="single" w:sz="8" w:space="0" w:color="000000"/>
              <w:right w:val="single" w:sz="8" w:space="0" w:color="000000"/>
            </w:tcBorders>
            <w:vAlign w:val="center"/>
          </w:tcPr>
          <w:p w14:paraId="5860AFC7" w14:textId="77777777" w:rsidR="00A50BB4" w:rsidRPr="00A50BB4" w:rsidRDefault="00A50BB4" w:rsidP="00FC2DA6">
            <w:r w:rsidRPr="00A50BB4">
              <w:t>3</w:t>
            </w:r>
          </w:p>
        </w:tc>
        <w:tc>
          <w:tcPr>
            <w:tcW w:w="980" w:type="dxa"/>
            <w:tcBorders>
              <w:top w:val="single" w:sz="8" w:space="0" w:color="000000"/>
              <w:left w:val="single" w:sz="8" w:space="0" w:color="000000"/>
              <w:bottom w:val="single" w:sz="8" w:space="0" w:color="000000"/>
              <w:right w:val="single" w:sz="8" w:space="0" w:color="000000"/>
            </w:tcBorders>
            <w:vAlign w:val="center"/>
          </w:tcPr>
          <w:p w14:paraId="104444FB" w14:textId="77777777" w:rsidR="00A50BB4" w:rsidRPr="00A50BB4" w:rsidRDefault="00A50BB4" w:rsidP="00FC2DA6"/>
        </w:tc>
      </w:tr>
    </w:tbl>
    <w:p w14:paraId="14B4E9B3" w14:textId="572F19CE" w:rsidR="00B90BE5" w:rsidRPr="00A50BB4" w:rsidRDefault="00B90BE5" w:rsidP="00FC2DA6"/>
    <w:p w14:paraId="44FDE6B3" w14:textId="77777777" w:rsidR="00B90BE5" w:rsidRPr="00A50BB4" w:rsidRDefault="00B90BE5" w:rsidP="00FC2DA6">
      <w:r w:rsidRPr="00A50BB4">
        <w:br w:type="page"/>
      </w:r>
    </w:p>
    <w:p w14:paraId="4073D4D7" w14:textId="77777777" w:rsidR="00377653" w:rsidRPr="00A50BB4" w:rsidRDefault="00377653" w:rsidP="00FC2DA6">
      <w:pPr>
        <w:pStyle w:val="Heading1"/>
      </w:pPr>
      <w:bookmarkStart w:id="59" w:name="_Toc103011250"/>
      <w:bookmarkStart w:id="60" w:name="_Toc110966092"/>
      <w:bookmarkStart w:id="61" w:name="_Toc124352259"/>
      <w:r w:rsidRPr="00A50BB4">
        <w:lastRenderedPageBreak/>
        <w:t>Document Approval</w:t>
      </w:r>
      <w:bookmarkEnd w:id="59"/>
      <w:bookmarkEnd w:id="60"/>
      <w:bookmarkEnd w:id="61"/>
    </w:p>
    <w:p w14:paraId="36B9072F" w14:textId="77777777" w:rsidR="00377653" w:rsidRPr="00A50BB4" w:rsidRDefault="00377653" w:rsidP="00FC2DA6"/>
    <w:p w14:paraId="7355700F" w14:textId="77777777" w:rsidR="00377653" w:rsidRPr="00A50BB4" w:rsidRDefault="00377653" w:rsidP="00FC2DA6">
      <w:r w:rsidRPr="00A50BB4">
        <w:t>The following members of the Team have reviewed and agreed to the details outlined in this document.</w:t>
      </w:r>
    </w:p>
    <w:p w14:paraId="2FB8F56C" w14:textId="77777777" w:rsidR="00377653" w:rsidRPr="00A50BB4" w:rsidRDefault="00377653" w:rsidP="00FC2DA6"/>
    <w:tbl>
      <w:tblPr>
        <w:tblW w:w="5000" w:type="pct"/>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2520"/>
        <w:gridCol w:w="2970"/>
        <w:gridCol w:w="2276"/>
      </w:tblGrid>
      <w:tr w:rsidR="00A50BB4" w:rsidRPr="00A50BB4" w14:paraId="7C3FEE9F" w14:textId="77777777" w:rsidTr="00A50BB4">
        <w:trPr>
          <w:trHeight w:val="576"/>
        </w:trPr>
        <w:tc>
          <w:tcPr>
            <w:tcW w:w="2304" w:type="dxa"/>
            <w:shd w:val="clear" w:color="auto" w:fill="FFFFFF"/>
            <w:vAlign w:val="center"/>
          </w:tcPr>
          <w:p w14:paraId="1A6249C1" w14:textId="77777777" w:rsidR="00A50BB4" w:rsidRPr="00A50BB4" w:rsidRDefault="00A50BB4" w:rsidP="00FC2DA6">
            <w:r w:rsidRPr="00A50BB4">
              <w:t>Functional Area Leads</w:t>
            </w:r>
          </w:p>
        </w:tc>
        <w:tc>
          <w:tcPr>
            <w:tcW w:w="2520" w:type="dxa"/>
            <w:shd w:val="clear" w:color="auto" w:fill="FFFFFF"/>
            <w:vAlign w:val="center"/>
          </w:tcPr>
          <w:p w14:paraId="47B42C02" w14:textId="77777777" w:rsidR="00A50BB4" w:rsidRPr="00A50BB4" w:rsidRDefault="00A50BB4" w:rsidP="00FC2DA6">
            <w:r w:rsidRPr="00A50BB4">
              <w:t>Name</w:t>
            </w:r>
          </w:p>
        </w:tc>
        <w:tc>
          <w:tcPr>
            <w:tcW w:w="2970" w:type="dxa"/>
            <w:shd w:val="clear" w:color="auto" w:fill="FFFFFF"/>
            <w:vAlign w:val="center"/>
          </w:tcPr>
          <w:p w14:paraId="660919B9" w14:textId="77777777" w:rsidR="00A50BB4" w:rsidRPr="00A50BB4" w:rsidRDefault="00A50BB4" w:rsidP="00FC2DA6">
            <w:r w:rsidRPr="00A50BB4">
              <w:t>Signature</w:t>
            </w:r>
          </w:p>
        </w:tc>
        <w:tc>
          <w:tcPr>
            <w:tcW w:w="2276" w:type="dxa"/>
            <w:shd w:val="clear" w:color="auto" w:fill="FFFFFF"/>
            <w:vAlign w:val="center"/>
          </w:tcPr>
          <w:p w14:paraId="062CB59D" w14:textId="77777777" w:rsidR="00A50BB4" w:rsidRPr="00A50BB4" w:rsidRDefault="00A50BB4" w:rsidP="00FC2DA6">
            <w:r w:rsidRPr="00A50BB4">
              <w:t>Date</w:t>
            </w:r>
          </w:p>
        </w:tc>
      </w:tr>
      <w:tr w:rsidR="00A50BB4" w:rsidRPr="00A50BB4" w14:paraId="7939ADDA" w14:textId="77777777" w:rsidTr="00A50BB4">
        <w:trPr>
          <w:trHeight w:val="576"/>
        </w:trPr>
        <w:tc>
          <w:tcPr>
            <w:tcW w:w="2304" w:type="dxa"/>
            <w:vAlign w:val="center"/>
          </w:tcPr>
          <w:p w14:paraId="3BB23882" w14:textId="7572F4F5" w:rsidR="00A50BB4" w:rsidRPr="00A50BB4" w:rsidRDefault="00A50BB4" w:rsidP="00FC2DA6">
            <w:r w:rsidRPr="00A50BB4">
              <w:t>Core Team</w:t>
            </w:r>
          </w:p>
        </w:tc>
        <w:tc>
          <w:tcPr>
            <w:tcW w:w="2520" w:type="dxa"/>
            <w:vAlign w:val="center"/>
          </w:tcPr>
          <w:p w14:paraId="3F2E98AF" w14:textId="77777777" w:rsidR="00A50BB4" w:rsidRPr="00A50BB4" w:rsidRDefault="00A50BB4" w:rsidP="00FC2DA6">
            <w:r w:rsidRPr="00A50BB4">
              <w:t>Iyanka Ponnamperuma</w:t>
            </w:r>
          </w:p>
        </w:tc>
        <w:tc>
          <w:tcPr>
            <w:tcW w:w="2970" w:type="dxa"/>
            <w:vAlign w:val="center"/>
          </w:tcPr>
          <w:p w14:paraId="79A45A05" w14:textId="77777777" w:rsidR="00A50BB4" w:rsidRPr="00A50BB4" w:rsidRDefault="00A50BB4" w:rsidP="00FC2DA6">
            <w:r w:rsidRPr="00A50BB4">
              <w:t>N/A for Concept</w:t>
            </w:r>
          </w:p>
        </w:tc>
        <w:tc>
          <w:tcPr>
            <w:tcW w:w="2276" w:type="dxa"/>
            <w:vAlign w:val="center"/>
          </w:tcPr>
          <w:p w14:paraId="311E79F6" w14:textId="4FF5817F" w:rsidR="00A50BB4" w:rsidRPr="00A50BB4" w:rsidRDefault="00A50BB4" w:rsidP="00FC2DA6">
            <w:r w:rsidRPr="00A50BB4">
              <w:t>N/A for Concept</w:t>
            </w:r>
          </w:p>
        </w:tc>
      </w:tr>
      <w:tr w:rsidR="00A50BB4" w:rsidRPr="00A50BB4" w14:paraId="2C070E17" w14:textId="77777777" w:rsidTr="00A50BB4">
        <w:trPr>
          <w:trHeight w:val="576"/>
        </w:trPr>
        <w:tc>
          <w:tcPr>
            <w:tcW w:w="2304" w:type="dxa"/>
            <w:vAlign w:val="center"/>
          </w:tcPr>
          <w:p w14:paraId="34CF7C15" w14:textId="77777777" w:rsidR="00A50BB4" w:rsidRPr="00A50BB4" w:rsidRDefault="00A50BB4" w:rsidP="00FC2DA6">
            <w:r w:rsidRPr="00A50BB4">
              <w:t>Downstream Mkt.</w:t>
            </w:r>
          </w:p>
        </w:tc>
        <w:tc>
          <w:tcPr>
            <w:tcW w:w="2520" w:type="dxa"/>
            <w:vAlign w:val="center"/>
          </w:tcPr>
          <w:p w14:paraId="16D7FD16" w14:textId="77777777" w:rsidR="00A50BB4" w:rsidRPr="00A50BB4" w:rsidRDefault="00A50BB4" w:rsidP="00FC2DA6">
            <w:r w:rsidRPr="00A50BB4">
              <w:t>Meaghan Azlein</w:t>
            </w:r>
          </w:p>
        </w:tc>
        <w:tc>
          <w:tcPr>
            <w:tcW w:w="2970" w:type="dxa"/>
            <w:vAlign w:val="center"/>
          </w:tcPr>
          <w:p w14:paraId="7714E518" w14:textId="77777777" w:rsidR="00A50BB4" w:rsidRPr="00A50BB4" w:rsidRDefault="00A50BB4" w:rsidP="00FC2DA6">
            <w:r w:rsidRPr="00A50BB4">
              <w:t>N/A for Concept</w:t>
            </w:r>
          </w:p>
        </w:tc>
        <w:tc>
          <w:tcPr>
            <w:tcW w:w="2276" w:type="dxa"/>
            <w:vAlign w:val="center"/>
          </w:tcPr>
          <w:p w14:paraId="77A5BB15" w14:textId="1875D35C" w:rsidR="00A50BB4" w:rsidRPr="00A50BB4" w:rsidRDefault="00A50BB4" w:rsidP="00FC2DA6">
            <w:r w:rsidRPr="00A50BB4">
              <w:t>N/A for Concept</w:t>
            </w:r>
          </w:p>
        </w:tc>
      </w:tr>
      <w:tr w:rsidR="00A50BB4" w:rsidRPr="00A50BB4" w14:paraId="23A9FBFD" w14:textId="77777777" w:rsidTr="00A50BB4">
        <w:trPr>
          <w:trHeight w:val="576"/>
        </w:trPr>
        <w:tc>
          <w:tcPr>
            <w:tcW w:w="2304" w:type="dxa"/>
            <w:vAlign w:val="center"/>
          </w:tcPr>
          <w:p w14:paraId="25B44CC4" w14:textId="77777777" w:rsidR="00A50BB4" w:rsidRPr="00A50BB4" w:rsidRDefault="00A50BB4" w:rsidP="00FC2DA6">
            <w:proofErr w:type="spellStart"/>
            <w:r w:rsidRPr="00A50BB4">
              <w:t>MfgLead</w:t>
            </w:r>
            <w:proofErr w:type="spellEnd"/>
          </w:p>
        </w:tc>
        <w:tc>
          <w:tcPr>
            <w:tcW w:w="2520" w:type="dxa"/>
            <w:vAlign w:val="center"/>
          </w:tcPr>
          <w:p w14:paraId="10F1CED4" w14:textId="77777777" w:rsidR="00A50BB4" w:rsidRPr="00A50BB4" w:rsidRDefault="00A50BB4" w:rsidP="00FC2DA6">
            <w:r w:rsidRPr="00A50BB4">
              <w:t>N/A for Concept</w:t>
            </w:r>
          </w:p>
        </w:tc>
        <w:tc>
          <w:tcPr>
            <w:tcW w:w="2970" w:type="dxa"/>
            <w:vAlign w:val="center"/>
          </w:tcPr>
          <w:p w14:paraId="27984367" w14:textId="77777777" w:rsidR="00A50BB4" w:rsidRPr="00A50BB4" w:rsidRDefault="00A50BB4" w:rsidP="00FC2DA6">
            <w:r w:rsidRPr="00A50BB4">
              <w:t>N/A for Concept</w:t>
            </w:r>
          </w:p>
        </w:tc>
        <w:tc>
          <w:tcPr>
            <w:tcW w:w="2276" w:type="dxa"/>
            <w:vAlign w:val="center"/>
          </w:tcPr>
          <w:p w14:paraId="175E9C97" w14:textId="7B3A2B50" w:rsidR="00A50BB4" w:rsidRPr="00A50BB4" w:rsidRDefault="00A50BB4" w:rsidP="00FC2DA6">
            <w:r w:rsidRPr="00A50BB4">
              <w:t>N/A for Concept</w:t>
            </w:r>
          </w:p>
        </w:tc>
      </w:tr>
      <w:tr w:rsidR="00A50BB4" w:rsidRPr="00A50BB4" w14:paraId="21978720" w14:textId="77777777" w:rsidTr="00A50BB4">
        <w:trPr>
          <w:trHeight w:val="576"/>
        </w:trPr>
        <w:tc>
          <w:tcPr>
            <w:tcW w:w="2304" w:type="dxa"/>
            <w:vAlign w:val="center"/>
          </w:tcPr>
          <w:p w14:paraId="4B34D60D" w14:textId="77777777" w:rsidR="00A50BB4" w:rsidRPr="00A50BB4" w:rsidRDefault="00A50BB4" w:rsidP="00FC2DA6">
            <w:r w:rsidRPr="00A50BB4">
              <w:t>Quality</w:t>
            </w:r>
          </w:p>
        </w:tc>
        <w:tc>
          <w:tcPr>
            <w:tcW w:w="2520" w:type="dxa"/>
            <w:vAlign w:val="center"/>
          </w:tcPr>
          <w:p w14:paraId="450492F4" w14:textId="77777777" w:rsidR="00A50BB4" w:rsidRPr="00A50BB4" w:rsidRDefault="00A50BB4" w:rsidP="00FC2DA6">
            <w:r w:rsidRPr="00A50BB4">
              <w:t>Alex Rapp</w:t>
            </w:r>
          </w:p>
        </w:tc>
        <w:tc>
          <w:tcPr>
            <w:tcW w:w="2970" w:type="dxa"/>
            <w:vAlign w:val="center"/>
          </w:tcPr>
          <w:p w14:paraId="5B867980" w14:textId="77777777" w:rsidR="00A50BB4" w:rsidRPr="00A50BB4" w:rsidRDefault="00A50BB4" w:rsidP="00FC2DA6">
            <w:r w:rsidRPr="00A50BB4">
              <w:t>N/A for Concept</w:t>
            </w:r>
          </w:p>
        </w:tc>
        <w:tc>
          <w:tcPr>
            <w:tcW w:w="2276" w:type="dxa"/>
            <w:vAlign w:val="center"/>
          </w:tcPr>
          <w:p w14:paraId="50EFFBB1" w14:textId="019C936D" w:rsidR="00A50BB4" w:rsidRPr="00A50BB4" w:rsidRDefault="00A50BB4" w:rsidP="00FC2DA6">
            <w:r w:rsidRPr="00A50BB4">
              <w:t>N/A for Concept</w:t>
            </w:r>
          </w:p>
        </w:tc>
      </w:tr>
      <w:tr w:rsidR="00A50BB4" w:rsidRPr="00A50BB4" w14:paraId="6F840958" w14:textId="77777777" w:rsidTr="00A50BB4">
        <w:trPr>
          <w:trHeight w:val="576"/>
        </w:trPr>
        <w:tc>
          <w:tcPr>
            <w:tcW w:w="2304" w:type="dxa"/>
            <w:vAlign w:val="center"/>
          </w:tcPr>
          <w:p w14:paraId="4D279796" w14:textId="77777777" w:rsidR="00A50BB4" w:rsidRPr="00A50BB4" w:rsidRDefault="00A50BB4" w:rsidP="00FC2DA6">
            <w:r w:rsidRPr="00A50BB4">
              <w:t>Regulatory</w:t>
            </w:r>
          </w:p>
        </w:tc>
        <w:tc>
          <w:tcPr>
            <w:tcW w:w="2520" w:type="dxa"/>
            <w:vAlign w:val="center"/>
          </w:tcPr>
          <w:p w14:paraId="02EF41D8" w14:textId="77777777" w:rsidR="00A50BB4" w:rsidRPr="00A50BB4" w:rsidRDefault="00A50BB4" w:rsidP="00FC2DA6">
            <w:r w:rsidRPr="00A50BB4">
              <w:t>Steve Gorski</w:t>
            </w:r>
          </w:p>
        </w:tc>
        <w:tc>
          <w:tcPr>
            <w:tcW w:w="2970" w:type="dxa"/>
            <w:vAlign w:val="center"/>
          </w:tcPr>
          <w:p w14:paraId="2FBDA19C" w14:textId="77777777" w:rsidR="00A50BB4" w:rsidRPr="00A50BB4" w:rsidRDefault="00A50BB4" w:rsidP="00FC2DA6">
            <w:r w:rsidRPr="00A50BB4">
              <w:t>N/A for Concept</w:t>
            </w:r>
          </w:p>
        </w:tc>
        <w:tc>
          <w:tcPr>
            <w:tcW w:w="2276" w:type="dxa"/>
            <w:vAlign w:val="center"/>
          </w:tcPr>
          <w:p w14:paraId="18EDA29C" w14:textId="6ED07DB5" w:rsidR="00A50BB4" w:rsidRPr="00A50BB4" w:rsidRDefault="00A50BB4" w:rsidP="00FC2DA6">
            <w:r w:rsidRPr="00A50BB4">
              <w:t>N/A for Concept</w:t>
            </w:r>
          </w:p>
        </w:tc>
      </w:tr>
      <w:tr w:rsidR="00A50BB4" w:rsidRPr="00A50BB4" w14:paraId="2D84856D" w14:textId="77777777" w:rsidTr="00A50BB4">
        <w:trPr>
          <w:trHeight w:val="576"/>
        </w:trPr>
        <w:tc>
          <w:tcPr>
            <w:tcW w:w="2304" w:type="dxa"/>
            <w:vAlign w:val="center"/>
          </w:tcPr>
          <w:p w14:paraId="37676A88" w14:textId="77777777" w:rsidR="00A50BB4" w:rsidRPr="00A50BB4" w:rsidRDefault="00A50BB4" w:rsidP="00FC2DA6">
            <w:r w:rsidRPr="00A50BB4">
              <w:t>Technical</w:t>
            </w:r>
          </w:p>
        </w:tc>
        <w:tc>
          <w:tcPr>
            <w:tcW w:w="2520" w:type="dxa"/>
            <w:vAlign w:val="center"/>
          </w:tcPr>
          <w:p w14:paraId="156EBD19" w14:textId="77777777" w:rsidR="00A50BB4" w:rsidRPr="00A50BB4" w:rsidRDefault="00A50BB4" w:rsidP="00FC2DA6">
            <w:r w:rsidRPr="00A50BB4">
              <w:t>Gregg Johns</w:t>
            </w:r>
          </w:p>
        </w:tc>
        <w:tc>
          <w:tcPr>
            <w:tcW w:w="2970" w:type="dxa"/>
            <w:vAlign w:val="center"/>
          </w:tcPr>
          <w:p w14:paraId="54592BD1" w14:textId="77777777" w:rsidR="00A50BB4" w:rsidRPr="00A50BB4" w:rsidRDefault="00A50BB4" w:rsidP="00FC2DA6">
            <w:r w:rsidRPr="00A50BB4">
              <w:t>N/A for Concept</w:t>
            </w:r>
          </w:p>
        </w:tc>
        <w:tc>
          <w:tcPr>
            <w:tcW w:w="2276" w:type="dxa"/>
            <w:vAlign w:val="center"/>
          </w:tcPr>
          <w:p w14:paraId="7BF2D28E" w14:textId="4F73830A" w:rsidR="00A50BB4" w:rsidRPr="00A50BB4" w:rsidRDefault="00A50BB4" w:rsidP="00FC2DA6">
            <w:r w:rsidRPr="00A50BB4">
              <w:t>N/A for Concept</w:t>
            </w:r>
          </w:p>
        </w:tc>
      </w:tr>
      <w:tr w:rsidR="00A50BB4" w:rsidRPr="00A50BB4" w14:paraId="20CBD431" w14:textId="77777777" w:rsidTr="00A50BB4">
        <w:trPr>
          <w:trHeight w:val="576"/>
        </w:trPr>
        <w:tc>
          <w:tcPr>
            <w:tcW w:w="2304" w:type="dxa"/>
            <w:vAlign w:val="center"/>
          </w:tcPr>
          <w:p w14:paraId="4FFF798B" w14:textId="562C4387" w:rsidR="00A50BB4" w:rsidRPr="00A50BB4" w:rsidRDefault="00A50BB4" w:rsidP="00FC2DA6">
            <w:r w:rsidRPr="00A50BB4">
              <w:t>Upstream Mkt.</w:t>
            </w:r>
          </w:p>
        </w:tc>
        <w:tc>
          <w:tcPr>
            <w:tcW w:w="2520" w:type="dxa"/>
            <w:vAlign w:val="center"/>
          </w:tcPr>
          <w:p w14:paraId="16E6A643" w14:textId="77777777" w:rsidR="00A50BB4" w:rsidRPr="00A50BB4" w:rsidRDefault="00A50BB4" w:rsidP="00FC2DA6">
            <w:r w:rsidRPr="00A50BB4">
              <w:t>Astrid McNellis</w:t>
            </w:r>
          </w:p>
        </w:tc>
        <w:tc>
          <w:tcPr>
            <w:tcW w:w="2970" w:type="dxa"/>
            <w:vAlign w:val="center"/>
          </w:tcPr>
          <w:p w14:paraId="298506DF" w14:textId="4A2403ED" w:rsidR="00A50BB4" w:rsidRPr="00A50BB4" w:rsidRDefault="00A50BB4" w:rsidP="00FC2DA6">
            <w:r>
              <w:t>See Greenlight Guru</w:t>
            </w:r>
          </w:p>
        </w:tc>
        <w:tc>
          <w:tcPr>
            <w:tcW w:w="2276" w:type="dxa"/>
            <w:vAlign w:val="center"/>
          </w:tcPr>
          <w:p w14:paraId="6F656B21" w14:textId="3A49275E" w:rsidR="00A50BB4" w:rsidRPr="00A50BB4" w:rsidRDefault="00A50BB4" w:rsidP="00FC2DA6">
            <w:r>
              <w:t>See Greenlight Guru</w:t>
            </w:r>
          </w:p>
        </w:tc>
      </w:tr>
      <w:tr w:rsidR="00A50BB4" w:rsidRPr="00A50BB4" w14:paraId="5E95E6FE" w14:textId="77777777" w:rsidTr="00A50BB4">
        <w:trPr>
          <w:trHeight w:val="576"/>
        </w:trPr>
        <w:tc>
          <w:tcPr>
            <w:tcW w:w="2304" w:type="dxa"/>
            <w:vAlign w:val="center"/>
          </w:tcPr>
          <w:p w14:paraId="46981160" w14:textId="7B277ADD" w:rsidR="00A50BB4" w:rsidRPr="00A50BB4" w:rsidRDefault="00A50BB4" w:rsidP="00FC2DA6">
            <w:r w:rsidRPr="00A50BB4">
              <w:t>UX &amp; HF</w:t>
            </w:r>
          </w:p>
        </w:tc>
        <w:tc>
          <w:tcPr>
            <w:tcW w:w="2520" w:type="dxa"/>
            <w:vAlign w:val="center"/>
          </w:tcPr>
          <w:p w14:paraId="52DF64D8" w14:textId="77777777" w:rsidR="00A50BB4" w:rsidRPr="00A50BB4" w:rsidRDefault="00A50BB4" w:rsidP="00FC2DA6">
            <w:r w:rsidRPr="00A50BB4">
              <w:t>Tim Stutts</w:t>
            </w:r>
          </w:p>
        </w:tc>
        <w:tc>
          <w:tcPr>
            <w:tcW w:w="2970" w:type="dxa"/>
            <w:vAlign w:val="center"/>
          </w:tcPr>
          <w:p w14:paraId="5F2C8B8F" w14:textId="77777777" w:rsidR="00A50BB4" w:rsidRPr="00A50BB4" w:rsidRDefault="00A50BB4" w:rsidP="00FC2DA6">
            <w:r w:rsidRPr="00A50BB4">
              <w:t>N/A for Concept</w:t>
            </w:r>
          </w:p>
        </w:tc>
        <w:tc>
          <w:tcPr>
            <w:tcW w:w="2276" w:type="dxa"/>
            <w:vAlign w:val="center"/>
          </w:tcPr>
          <w:p w14:paraId="4AF2C5AA" w14:textId="1D76E66F" w:rsidR="00A50BB4" w:rsidRPr="00A50BB4" w:rsidRDefault="00A50BB4" w:rsidP="00FC2DA6">
            <w:r w:rsidRPr="00A50BB4">
              <w:t>N/A for Concept</w:t>
            </w:r>
          </w:p>
        </w:tc>
      </w:tr>
    </w:tbl>
    <w:p w14:paraId="44AA5FEE" w14:textId="77777777" w:rsidR="00940B9E" w:rsidRPr="00A50BB4" w:rsidRDefault="00940B9E" w:rsidP="00FC2DA6"/>
    <w:sectPr w:rsidR="00940B9E" w:rsidRPr="00A50BB4" w:rsidSect="003F63E6">
      <w:headerReference w:type="default" r:id="rId19"/>
      <w:footerReference w:type="default" r:id="rId20"/>
      <w:headerReference w:type="first" r:id="rId21"/>
      <w:footerReference w:type="first" r:id="rId22"/>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B1FD2" w14:textId="77777777" w:rsidR="00325E49" w:rsidRDefault="00325E49" w:rsidP="00FC2DA6">
      <w:r>
        <w:separator/>
      </w:r>
    </w:p>
    <w:p w14:paraId="3B0070A3" w14:textId="77777777" w:rsidR="00325E49" w:rsidRDefault="00325E49" w:rsidP="00FC2DA6"/>
  </w:endnote>
  <w:endnote w:type="continuationSeparator" w:id="0">
    <w:p w14:paraId="380E9008" w14:textId="77777777" w:rsidR="00325E49" w:rsidRDefault="00325E49" w:rsidP="00FC2DA6">
      <w:r>
        <w:continuationSeparator/>
      </w:r>
    </w:p>
    <w:p w14:paraId="21B85A80" w14:textId="77777777" w:rsidR="00325E49" w:rsidRDefault="00325E49" w:rsidP="00FC2DA6"/>
  </w:endnote>
  <w:endnote w:type="continuationNotice" w:id="1">
    <w:p w14:paraId="6D4EF91E" w14:textId="77777777" w:rsidR="00325E49" w:rsidRDefault="00325E49" w:rsidP="00FC2D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rlow">
    <w:altName w:val="Barlow"/>
    <w:charset w:val="00"/>
    <w:family w:val="auto"/>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5257" w14:textId="479C99B3" w:rsidR="00083449" w:rsidRDefault="00A96E3B" w:rsidP="00FC2DA6">
    <w:r w:rsidRPr="00DF3844">
      <w:ptab w:relativeTo="margin" w:alignment="center" w:leader="none"/>
    </w:r>
    <w:r w:rsidR="00AB553E">
      <w:t xml:space="preserve">Cognixion </w:t>
    </w:r>
    <w:r>
      <w:t>Confidential</w:t>
    </w:r>
    <w:r w:rsidRPr="00DF3844">
      <w:ptab w:relativeTo="margin" w:alignment="right" w:leader="none"/>
    </w:r>
    <w:r w:rsidR="008A60F4" w:rsidRPr="008A60F4">
      <w:t xml:space="preserve"> Page </w:t>
    </w:r>
    <w:r w:rsidR="008A60F4" w:rsidRPr="008A60F4">
      <w:fldChar w:fldCharType="begin"/>
    </w:r>
    <w:r w:rsidR="008A60F4" w:rsidRPr="008A60F4">
      <w:instrText xml:space="preserve"> PAGE  \* Arabic  \* MERGEFORMAT </w:instrText>
    </w:r>
    <w:r w:rsidR="008A60F4" w:rsidRPr="008A60F4">
      <w:fldChar w:fldCharType="separate"/>
    </w:r>
    <w:r w:rsidR="008A60F4" w:rsidRPr="008A60F4">
      <w:t>2</w:t>
    </w:r>
    <w:r w:rsidR="008A60F4" w:rsidRPr="008A60F4">
      <w:fldChar w:fldCharType="end"/>
    </w:r>
    <w:r w:rsidR="008A60F4" w:rsidRPr="008A60F4">
      <w:t xml:space="preserve"> of </w:t>
    </w:r>
    <w:fldSimple w:instr=" NUMPAGES  \* Arabic  \* MERGEFORMAT ">
      <w:r w:rsidR="008A60F4" w:rsidRPr="008A60F4">
        <w:t>12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C7A85" w14:textId="0E9E32DD" w:rsidR="003F63E6" w:rsidRDefault="003F63E6" w:rsidP="00FC2DA6">
    <w:pPr>
      <w:pStyle w:val="Footer"/>
    </w:pPr>
    <w:r>
      <w:t>Cognixion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5C9F4" w14:textId="77777777" w:rsidR="00325E49" w:rsidRDefault="00325E49" w:rsidP="00FC2DA6">
      <w:r>
        <w:separator/>
      </w:r>
    </w:p>
    <w:p w14:paraId="0C019193" w14:textId="77777777" w:rsidR="00325E49" w:rsidRDefault="00325E49" w:rsidP="00FC2DA6"/>
  </w:footnote>
  <w:footnote w:type="continuationSeparator" w:id="0">
    <w:p w14:paraId="6533D770" w14:textId="77777777" w:rsidR="00325E49" w:rsidRDefault="00325E49" w:rsidP="00FC2DA6">
      <w:r>
        <w:continuationSeparator/>
      </w:r>
    </w:p>
    <w:p w14:paraId="10DCE10C" w14:textId="77777777" w:rsidR="00325E49" w:rsidRDefault="00325E49" w:rsidP="00FC2DA6"/>
  </w:footnote>
  <w:footnote w:type="continuationNotice" w:id="1">
    <w:p w14:paraId="442B170B" w14:textId="77777777" w:rsidR="00325E49" w:rsidRDefault="00325E49" w:rsidP="00FC2DA6"/>
  </w:footnote>
  <w:footnote w:id="2">
    <w:p w14:paraId="07638746" w14:textId="77777777" w:rsidR="007B5C7D" w:rsidRPr="00E550F6" w:rsidRDefault="007B5C7D" w:rsidP="00E550F6">
      <w:pPr>
        <w:pStyle w:val="NoSpacing"/>
        <w:rPr>
          <w:rFonts w:ascii="Barlow" w:hAnsi="Barlow"/>
          <w:sz w:val="18"/>
          <w:szCs w:val="18"/>
          <w:lang w:eastAsia="de-DE"/>
        </w:rPr>
      </w:pPr>
      <w:r w:rsidRPr="00E550F6">
        <w:rPr>
          <w:rStyle w:val="FootnoteReference"/>
          <w:rFonts w:ascii="Barlow" w:hAnsi="Barlow"/>
          <w:sz w:val="18"/>
          <w:szCs w:val="18"/>
        </w:rPr>
        <w:footnoteRef/>
      </w:r>
      <w:r w:rsidRPr="00E550F6">
        <w:rPr>
          <w:rFonts w:ascii="Barlow" w:hAnsi="Barlow"/>
          <w:sz w:val="18"/>
          <w:szCs w:val="18"/>
        </w:rPr>
        <w:t xml:space="preserve"> </w:t>
      </w:r>
      <w:proofErr w:type="spellStart"/>
      <w:r w:rsidRPr="00E550F6">
        <w:rPr>
          <w:rFonts w:ascii="Barlow" w:hAnsi="Barlow"/>
          <w:sz w:val="18"/>
          <w:szCs w:val="18"/>
          <w:lang w:eastAsia="de-DE"/>
        </w:rPr>
        <w:t>Chiò</w:t>
      </w:r>
      <w:proofErr w:type="spellEnd"/>
      <w:r w:rsidRPr="00E550F6">
        <w:rPr>
          <w:rFonts w:ascii="Barlow" w:hAnsi="Barlow"/>
          <w:sz w:val="18"/>
          <w:szCs w:val="18"/>
          <w:lang w:eastAsia="de-DE"/>
        </w:rPr>
        <w:t xml:space="preserve"> A, Hammond ER, Mora G, Bonito V, </w:t>
      </w:r>
      <w:proofErr w:type="spellStart"/>
      <w:r w:rsidRPr="00E550F6">
        <w:rPr>
          <w:rFonts w:ascii="Barlow" w:hAnsi="Barlow"/>
          <w:sz w:val="18"/>
          <w:szCs w:val="18"/>
          <w:lang w:eastAsia="de-DE"/>
        </w:rPr>
        <w:t>Filippini</w:t>
      </w:r>
      <w:proofErr w:type="spellEnd"/>
      <w:r w:rsidRPr="00E550F6">
        <w:rPr>
          <w:rFonts w:ascii="Barlow" w:hAnsi="Barlow"/>
          <w:sz w:val="18"/>
          <w:szCs w:val="18"/>
          <w:lang w:eastAsia="de-DE"/>
        </w:rPr>
        <w:t xml:space="preserve"> G. </w:t>
      </w:r>
      <w:proofErr w:type="gramStart"/>
      <w:r w:rsidRPr="00E550F6">
        <w:rPr>
          <w:rFonts w:ascii="Barlow" w:hAnsi="Barlow"/>
          <w:sz w:val="18"/>
          <w:szCs w:val="18"/>
          <w:lang w:eastAsia="de-DE"/>
        </w:rPr>
        <w:t>Development</w:t>
      </w:r>
      <w:proofErr w:type="gramEnd"/>
      <w:r w:rsidRPr="00E550F6">
        <w:rPr>
          <w:rFonts w:ascii="Barlow" w:hAnsi="Barlow"/>
          <w:sz w:val="18"/>
          <w:szCs w:val="18"/>
          <w:lang w:eastAsia="de-DE"/>
        </w:rPr>
        <w:t xml:space="preserve"> and evaluation of a clinical staging system for amyotrophic lateral sclerosis. J Neurol </w:t>
      </w:r>
      <w:proofErr w:type="spellStart"/>
      <w:r w:rsidRPr="00E550F6">
        <w:rPr>
          <w:rFonts w:ascii="Barlow" w:hAnsi="Barlow"/>
          <w:sz w:val="18"/>
          <w:szCs w:val="18"/>
          <w:lang w:eastAsia="de-DE"/>
        </w:rPr>
        <w:t>Neurosurg</w:t>
      </w:r>
      <w:proofErr w:type="spellEnd"/>
      <w:r w:rsidRPr="00E550F6">
        <w:rPr>
          <w:rFonts w:ascii="Barlow" w:hAnsi="Barlow"/>
          <w:sz w:val="18"/>
          <w:szCs w:val="18"/>
          <w:lang w:eastAsia="de-DE"/>
        </w:rPr>
        <w:t xml:space="preserve"> Psychiatry. 2015;86(1):38-44. doi:10.1136/jnnp-2013-306589.</w:t>
      </w:r>
    </w:p>
    <w:p w14:paraId="08F614AC" w14:textId="10493610" w:rsidR="007B5C7D" w:rsidRPr="00E550F6" w:rsidRDefault="007B5C7D" w:rsidP="00E550F6">
      <w:pPr>
        <w:pStyle w:val="NoSpacing"/>
        <w:rPr>
          <w:rFonts w:ascii="Barlow" w:hAnsi="Barlow"/>
          <w:sz w:val="18"/>
          <w:szCs w:val="18"/>
        </w:rPr>
      </w:pPr>
    </w:p>
  </w:footnote>
  <w:footnote w:id="3">
    <w:p w14:paraId="58D59BB0" w14:textId="77777777" w:rsidR="00D35DC6" w:rsidRPr="00E550F6" w:rsidRDefault="00D35DC6" w:rsidP="00E550F6">
      <w:pPr>
        <w:pStyle w:val="NoSpacing"/>
        <w:rPr>
          <w:rFonts w:ascii="Barlow" w:hAnsi="Barlow"/>
          <w:sz w:val="18"/>
          <w:szCs w:val="18"/>
        </w:rPr>
      </w:pPr>
      <w:r w:rsidRPr="00E550F6">
        <w:rPr>
          <w:rStyle w:val="FootnoteReference"/>
          <w:rFonts w:ascii="Barlow" w:hAnsi="Barlow"/>
          <w:sz w:val="18"/>
          <w:szCs w:val="18"/>
        </w:rPr>
        <w:footnoteRef/>
      </w:r>
      <w:r w:rsidRPr="00E550F6">
        <w:rPr>
          <w:rFonts w:ascii="Barlow" w:hAnsi="Barlow"/>
          <w:sz w:val="18"/>
          <w:szCs w:val="18"/>
        </w:rPr>
        <w:t xml:space="preserve"> </w:t>
      </w:r>
      <w:r w:rsidRPr="00E550F6">
        <w:rPr>
          <w:rFonts w:ascii="Barlow" w:eastAsia="Roboto" w:hAnsi="Barlow"/>
          <w:color w:val="202124"/>
          <w:sz w:val="18"/>
          <w:szCs w:val="18"/>
          <w:lang w:val="en"/>
        </w:rPr>
        <w:t>Voice Banking is a process that allows a patient to create a synthetic voice that ideally sounds like their natural voice.</w:t>
      </w:r>
    </w:p>
  </w:footnote>
  <w:footnote w:id="4">
    <w:p w14:paraId="13622036" w14:textId="77777777" w:rsidR="000232A2" w:rsidRDefault="000232A2" w:rsidP="000232A2">
      <w:pPr>
        <w:pStyle w:val="FootnoteText"/>
      </w:pPr>
      <w:r>
        <w:rPr>
          <w:rStyle w:val="FootnoteReference"/>
        </w:rPr>
        <w:footnoteRef/>
      </w:r>
      <w:r>
        <w:t xml:space="preserve"> Source for Specifications: </w:t>
      </w:r>
      <w:r w:rsidRPr="00632DE5">
        <w:t xml:space="preserve">#12007957 </w:t>
      </w:r>
      <w:proofErr w:type="spellStart"/>
      <w:r w:rsidRPr="00632DE5">
        <w:t>Tobii</w:t>
      </w:r>
      <w:proofErr w:type="spellEnd"/>
      <w:r w:rsidRPr="00632DE5">
        <w:t xml:space="preserve"> </w:t>
      </w:r>
      <w:proofErr w:type="spellStart"/>
      <w:r w:rsidRPr="00632DE5">
        <w:t>Dynavox</w:t>
      </w:r>
      <w:proofErr w:type="spellEnd"/>
      <w:r w:rsidRPr="00632DE5">
        <w:t xml:space="preserve"> I-Series User’s manual v.1.0.4 - </w:t>
      </w:r>
      <w:proofErr w:type="spellStart"/>
      <w:r w:rsidRPr="00632DE5">
        <w:t>en</w:t>
      </w:r>
      <w:proofErr w:type="spellEnd"/>
      <w:r w:rsidRPr="00632DE5">
        <w:t>-US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10800" w:type="dxa"/>
      <w:jc w:val="center"/>
      <w:tblLook w:val="04A0" w:firstRow="1" w:lastRow="0" w:firstColumn="1" w:lastColumn="0" w:noHBand="0" w:noVBand="1"/>
    </w:tblPr>
    <w:tblGrid>
      <w:gridCol w:w="2403"/>
      <w:gridCol w:w="1556"/>
      <w:gridCol w:w="4480"/>
      <w:gridCol w:w="1104"/>
      <w:gridCol w:w="1257"/>
    </w:tblGrid>
    <w:tr w:rsidR="00A13E1F" w:rsidRPr="00420056" w14:paraId="6E5C3EBE" w14:textId="77777777" w:rsidTr="00C960FA">
      <w:trPr>
        <w:jc w:val="center"/>
      </w:trPr>
      <w:tc>
        <w:tcPr>
          <w:tcW w:w="2403" w:type="dxa"/>
          <w:vMerge w:val="restart"/>
          <w:shd w:val="clear" w:color="auto" w:fill="auto"/>
          <w:vAlign w:val="center"/>
        </w:tcPr>
        <w:p w14:paraId="415C2113" w14:textId="77777777" w:rsidR="00A13E1F" w:rsidRPr="00420056" w:rsidRDefault="00A13E1F" w:rsidP="00FC2DA6">
          <w:r w:rsidRPr="00420056">
            <w:rPr>
              <w:noProof/>
            </w:rPr>
            <w:drawing>
              <wp:inline distT="0" distB="0" distL="0" distR="0" wp14:anchorId="40F0A895" wp14:editId="6B80263B">
                <wp:extent cx="1151239" cy="262661"/>
                <wp:effectExtent l="0" t="0" r="0" b="444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rotWithShape="1">
                        <a:blip r:embed="rId1">
                          <a:extLst>
                            <a:ext uri="{28A0092B-C50C-407E-A947-70E740481C1C}">
                              <a14:useLocalDpi xmlns:a14="http://schemas.microsoft.com/office/drawing/2010/main" val="0"/>
                            </a:ext>
                          </a:extLst>
                        </a:blip>
                        <a:srcRect l="7594" t="19570" r="4670" b="23722"/>
                        <a:stretch/>
                      </pic:blipFill>
                      <pic:spPr bwMode="auto">
                        <a:xfrm>
                          <a:off x="0" y="0"/>
                          <a:ext cx="1428765" cy="325980"/>
                        </a:xfrm>
                        <a:prstGeom prst="rect">
                          <a:avLst/>
                        </a:prstGeom>
                        <a:ln>
                          <a:noFill/>
                        </a:ln>
                        <a:extLst>
                          <a:ext uri="{53640926-AAD7-44D8-BBD7-CCE9431645EC}">
                            <a14:shadowObscured xmlns:a14="http://schemas.microsoft.com/office/drawing/2010/main"/>
                          </a:ext>
                        </a:extLst>
                      </pic:spPr>
                    </pic:pic>
                  </a:graphicData>
                </a:graphic>
              </wp:inline>
            </w:drawing>
          </w:r>
        </w:p>
      </w:tc>
      <w:tc>
        <w:tcPr>
          <w:tcW w:w="1557" w:type="dxa"/>
        </w:tcPr>
        <w:p w14:paraId="066DB571" w14:textId="77777777" w:rsidR="00A13E1F" w:rsidRPr="00420056" w:rsidRDefault="00A13E1F" w:rsidP="00FC2DA6">
          <w:r w:rsidRPr="00420056">
            <w:t>Title:</w:t>
          </w:r>
        </w:p>
      </w:tc>
      <w:tc>
        <w:tcPr>
          <w:tcW w:w="6840" w:type="dxa"/>
          <w:gridSpan w:val="3"/>
        </w:tcPr>
        <w:p w14:paraId="39D653DE" w14:textId="1F49D3E2" w:rsidR="00A13E1F" w:rsidRPr="00420056" w:rsidRDefault="00C70AAB" w:rsidP="00FC2DA6">
          <w:r w:rsidRPr="00420056">
            <w:t>Marketing and Customer Requirements (MCRD)</w:t>
          </w:r>
          <w:r w:rsidR="00B44155">
            <w:t>- Yoda</w:t>
          </w:r>
        </w:p>
      </w:tc>
    </w:tr>
    <w:tr w:rsidR="00A13E1F" w:rsidRPr="00420056" w14:paraId="5BF0D38D" w14:textId="77777777" w:rsidTr="00C960FA">
      <w:trPr>
        <w:jc w:val="center"/>
      </w:trPr>
      <w:tc>
        <w:tcPr>
          <w:tcW w:w="2403" w:type="dxa"/>
          <w:vMerge/>
          <w:shd w:val="clear" w:color="auto" w:fill="auto"/>
        </w:tcPr>
        <w:p w14:paraId="63DFE9B8" w14:textId="77777777" w:rsidR="00A13E1F" w:rsidRPr="00420056" w:rsidRDefault="00A13E1F" w:rsidP="00FC2DA6"/>
      </w:tc>
      <w:tc>
        <w:tcPr>
          <w:tcW w:w="1557" w:type="dxa"/>
        </w:tcPr>
        <w:p w14:paraId="20162ADC" w14:textId="77777777" w:rsidR="00A13E1F" w:rsidRPr="00420056" w:rsidRDefault="00A13E1F" w:rsidP="00FC2DA6">
          <w:r w:rsidRPr="00420056">
            <w:t>Document #:</w:t>
          </w:r>
        </w:p>
      </w:tc>
      <w:tc>
        <w:tcPr>
          <w:tcW w:w="4486" w:type="dxa"/>
        </w:tcPr>
        <w:p w14:paraId="0D770CCC" w14:textId="57ED7D99" w:rsidR="00A13E1F" w:rsidRPr="00420056" w:rsidRDefault="00B44155" w:rsidP="00FC2DA6">
          <w:r>
            <w:t>IMP-002</w:t>
          </w:r>
        </w:p>
      </w:tc>
      <w:tc>
        <w:tcPr>
          <w:tcW w:w="1096" w:type="dxa"/>
        </w:tcPr>
        <w:p w14:paraId="2B329D8A" w14:textId="77777777" w:rsidR="00A13E1F" w:rsidRPr="00420056" w:rsidRDefault="00A13E1F" w:rsidP="00FC2DA6">
          <w:r w:rsidRPr="00420056">
            <w:t>Revision:</w:t>
          </w:r>
        </w:p>
      </w:tc>
      <w:tc>
        <w:tcPr>
          <w:tcW w:w="1258" w:type="dxa"/>
        </w:tcPr>
        <w:p w14:paraId="4FD29026" w14:textId="27649920" w:rsidR="00A13E1F" w:rsidRPr="00420056" w:rsidRDefault="00305673" w:rsidP="00FC2DA6">
          <w:r w:rsidRPr="00420056">
            <w:t>0</w:t>
          </w:r>
        </w:p>
      </w:tc>
    </w:tr>
  </w:tbl>
  <w:p w14:paraId="48669058" w14:textId="43DECAEB" w:rsidR="003F63E6" w:rsidRPr="00420056" w:rsidRDefault="003F63E6" w:rsidP="00FC2D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C9FDC" w14:textId="5016AD43" w:rsidR="003F63E6" w:rsidRPr="003401B1" w:rsidRDefault="003401B1" w:rsidP="00FC2DA6">
    <w:pPr>
      <w:pStyle w:val="Header"/>
    </w:pPr>
    <w:r>
      <w:rPr>
        <w:noProof/>
      </w:rPr>
      <mc:AlternateContent>
        <mc:Choice Requires="wps">
          <w:drawing>
            <wp:anchor distT="45720" distB="45720" distL="114300" distR="114300" simplePos="0" relativeHeight="251662336" behindDoc="0" locked="0" layoutInCell="1" allowOverlap="1" wp14:anchorId="1101D65C" wp14:editId="052DEA40">
              <wp:simplePos x="0" y="0"/>
              <wp:positionH relativeFrom="column">
                <wp:posOffset>0</wp:posOffset>
              </wp:positionH>
              <wp:positionV relativeFrom="page">
                <wp:posOffset>476250</wp:posOffset>
              </wp:positionV>
              <wp:extent cx="5657850" cy="2857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285750"/>
                      </a:xfrm>
                      <a:prstGeom prst="rect">
                        <a:avLst/>
                      </a:prstGeom>
                      <a:noFill/>
                      <a:ln w="9525">
                        <a:noFill/>
                        <a:miter lim="800000"/>
                        <a:headEnd/>
                        <a:tailEnd/>
                      </a:ln>
                    </wps:spPr>
                    <wps:txbx>
                      <w:txbxContent>
                        <w:p w14:paraId="1453C9A5" w14:textId="2758977F" w:rsidR="003401B1" w:rsidRPr="004E51C4" w:rsidRDefault="003401B1" w:rsidP="00FC2DA6">
                          <w:pPr>
                            <w:rPr>
                              <w:sz w:val="20"/>
                              <w:szCs w:val="20"/>
                            </w:rPr>
                          </w:pPr>
                          <w:r w:rsidRPr="004E51C4">
                            <w:t>Marketing and Customer Requirements Document</w:t>
                          </w:r>
                          <w:r w:rsidR="00A50BB4">
                            <w:t xml:space="preserve"> (MCRD)</w:t>
                          </w:r>
                          <w:r w:rsidRPr="004E51C4">
                            <w:t xml:space="preserve"> -</w:t>
                          </w:r>
                          <w:r w:rsidRPr="004E51C4">
                            <w:rPr>
                              <w:color w:val="4F81BD" w:themeColor="accent1"/>
                            </w:rPr>
                            <w:t xml:space="preserve"> </w:t>
                          </w:r>
                          <w:r w:rsidR="00B44155" w:rsidRPr="00A50BB4">
                            <w:t>Yoda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01D65C" id="_x0000_t202" coordsize="21600,21600" o:spt="202" path="m,l,21600r21600,l21600,xe">
              <v:stroke joinstyle="miter"/>
              <v:path gradientshapeok="t" o:connecttype="rect"/>
            </v:shapetype>
            <v:shape id="Text Box 2" o:spid="_x0000_s1030" type="#_x0000_t202" style="position:absolute;margin-left:0;margin-top:37.5pt;width:445.5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" filled="f" stroked="f">
              <v:textbox>
                <w:txbxContent>
                  <w:p w14:paraId="1453C9A5" w14:textId="2758977F" w:rsidR="003401B1" w:rsidRPr="004E51C4" w:rsidRDefault="003401B1" w:rsidP="00FC2DA6">
                    <w:pPr>
                      <w:rPr>
                        <w:sz w:val="20"/>
                        <w:szCs w:val="20"/>
                      </w:rPr>
                    </w:pPr>
                    <w:r w:rsidRPr="004E51C4">
                      <w:t>Marketing and Customer Requirements Document</w:t>
                    </w:r>
                    <w:r w:rsidR="00A50BB4">
                      <w:t xml:space="preserve"> (MCRD)</w:t>
                    </w:r>
                    <w:r w:rsidRPr="004E51C4">
                      <w:t xml:space="preserve"> -</w:t>
                    </w:r>
                    <w:r w:rsidRPr="004E51C4">
                      <w:rPr>
                        <w:color w:val="4F81BD" w:themeColor="accent1"/>
                      </w:rPr>
                      <w:t xml:space="preserve"> </w:t>
                    </w:r>
                    <w:r w:rsidR="00B44155" w:rsidRPr="00A50BB4">
                      <w:t>Yoda</w:t>
                    </w:r>
                  </w:p>
                </w:txbxContent>
              </v:textbox>
              <w10:wrap type="square" anchory="page"/>
            </v:shape>
          </w:pict>
        </mc:Fallback>
      </mc:AlternateContent>
    </w:r>
    <w:r w:rsidR="003F63E6" w:rsidRPr="0095386C">
      <w:rPr>
        <w:noProof/>
      </w:rPr>
      <w:drawing>
        <wp:anchor distT="0" distB="0" distL="114300" distR="114300" simplePos="0" relativeHeight="251659264" behindDoc="0" locked="0" layoutInCell="1" allowOverlap="1" wp14:anchorId="5C216461" wp14:editId="07A61976">
          <wp:simplePos x="0" y="0"/>
          <wp:positionH relativeFrom="column">
            <wp:posOffset>5114925</wp:posOffset>
          </wp:positionH>
          <wp:positionV relativeFrom="page">
            <wp:posOffset>476250</wp:posOffset>
          </wp:positionV>
          <wp:extent cx="1353185" cy="393065"/>
          <wp:effectExtent l="0" t="0" r="0" b="0"/>
          <wp:wrapNone/>
          <wp:docPr id="2" name="Picture 8" descr="A picture containing text, clipart&#10;&#10;Description automatically generated">
            <a:extLst xmlns:a="http://schemas.openxmlformats.org/drawingml/2006/main">
              <a:ext uri="{FF2B5EF4-FFF2-40B4-BE49-F238E27FC236}">
                <a16:creationId xmlns:a16="http://schemas.microsoft.com/office/drawing/2014/main" id="{768996AB-76EC-8E42-B7DE-45F53D1F0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clipart&#10;&#10;Description automatically generated">
                    <a:extLst>
                      <a:ext uri="{FF2B5EF4-FFF2-40B4-BE49-F238E27FC236}">
                        <a16:creationId xmlns:a16="http://schemas.microsoft.com/office/drawing/2014/main" id="{768996AB-76EC-8E42-B7DE-45F53D1F085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53185" cy="393065"/>
                  </a:xfrm>
                  <a:prstGeom prst="rect">
                    <a:avLst/>
                  </a:prstGeom>
                </pic:spPr>
              </pic:pic>
            </a:graphicData>
          </a:graphic>
          <wp14:sizeRelH relativeFrom="margin">
            <wp14:pctWidth>0</wp14:pctWidth>
          </wp14:sizeRelH>
          <wp14:sizeRelV relativeFrom="margin">
            <wp14:pctHeight>0</wp14:pctHeight>
          </wp14:sizeRelV>
        </wp:anchor>
      </w:drawing>
    </w:r>
    <w:r w:rsidR="003F63E6" w:rsidRPr="0095386C">
      <w:rPr>
        <w:noProof/>
      </w:rPr>
      <w:drawing>
        <wp:anchor distT="0" distB="0" distL="114300" distR="114300" simplePos="0" relativeHeight="251660288" behindDoc="1" locked="0" layoutInCell="1" allowOverlap="1" wp14:anchorId="21947FD7" wp14:editId="188EBB52">
          <wp:simplePos x="0" y="0"/>
          <wp:positionH relativeFrom="column">
            <wp:posOffset>0</wp:posOffset>
          </wp:positionH>
          <wp:positionV relativeFrom="page">
            <wp:posOffset>457200</wp:posOffset>
          </wp:positionV>
          <wp:extent cx="6567170" cy="353060"/>
          <wp:effectExtent l="0" t="0" r="5080" b="8890"/>
          <wp:wrapNone/>
          <wp:docPr id="3" name="Picture 7">
            <a:extLst xmlns:a="http://schemas.openxmlformats.org/drawingml/2006/main">
              <a:ext uri="{FF2B5EF4-FFF2-40B4-BE49-F238E27FC236}">
                <a16:creationId xmlns:a16="http://schemas.microsoft.com/office/drawing/2014/main" id="{24DF157D-78AB-9C42-8A05-CA5D1F63F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4DF157D-78AB-9C42-8A05-CA5D1F63F9E1}"/>
                      </a:ext>
                    </a:extLst>
                  </pic:cNvPr>
                  <pic:cNvPicPr>
                    <a:picLocks noChangeAspect="1"/>
                  </pic:cNvPicPr>
                </pic:nvPicPr>
                <pic:blipFill rotWithShape="1">
                  <a:blip r:embed="rId2">
                    <a:extLst>
                      <a:ext uri="{BEBA8EAE-BF5A-486C-A8C5-ECC9F3942E4B}">
                        <a14:imgProps xmlns:a14="http://schemas.microsoft.com/office/drawing/2010/main">
                          <a14:imgLayer r:embed="rId3">
                            <a14:imgEffect>
                              <a14:brightnessContrast bright="-40000" contrast="20000"/>
                            </a14:imgEffect>
                          </a14:imgLayer>
                        </a14:imgProps>
                      </a:ext>
                      <a:ext uri="{28A0092B-C50C-407E-A947-70E740481C1C}">
                        <a14:useLocalDpi xmlns:a14="http://schemas.microsoft.com/office/drawing/2010/main" val="0"/>
                      </a:ext>
                    </a:extLst>
                  </a:blip>
                  <a:srcRect/>
                  <a:stretch/>
                </pic:blipFill>
                <pic:spPr>
                  <a:xfrm>
                    <a:off x="0" y="0"/>
                    <a:ext cx="6567170" cy="353060"/>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B1A830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F81FAA"/>
    <w:multiLevelType w:val="multilevel"/>
    <w:tmpl w:val="12022A1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E197D89"/>
    <w:multiLevelType w:val="hybridMultilevel"/>
    <w:tmpl w:val="A2089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FF669C1"/>
    <w:multiLevelType w:val="hybridMultilevel"/>
    <w:tmpl w:val="162E48B8"/>
    <w:lvl w:ilvl="0" w:tplc="E618D042">
      <w:start w:val="3"/>
      <w:numFmt w:val="bullet"/>
      <w:lvlText w:val="-"/>
      <w:lvlJc w:val="left"/>
      <w:pPr>
        <w:ind w:left="720" w:hanging="360"/>
      </w:pPr>
      <w:rPr>
        <w:rFonts w:ascii="Barlow" w:eastAsia="Calibri" w:hAnsi="Barl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01CEF"/>
    <w:multiLevelType w:val="hybridMultilevel"/>
    <w:tmpl w:val="ECF645CC"/>
    <w:lvl w:ilvl="0" w:tplc="E96EB824">
      <w:start w:val="1"/>
      <w:numFmt w:val="bullet"/>
      <w:pStyle w:val="ListParagraph"/>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A26C6"/>
    <w:multiLevelType w:val="hybridMultilevel"/>
    <w:tmpl w:val="04B4B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2547FD"/>
    <w:multiLevelType w:val="hybridMultilevel"/>
    <w:tmpl w:val="1144C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588545A"/>
    <w:multiLevelType w:val="hybridMultilevel"/>
    <w:tmpl w:val="563CC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83A5A06"/>
    <w:multiLevelType w:val="multilevel"/>
    <w:tmpl w:val="2974C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3C0B43D4"/>
    <w:multiLevelType w:val="singleLevel"/>
    <w:tmpl w:val="668C63E0"/>
    <w:lvl w:ilvl="0">
      <w:start w:val="1"/>
      <w:numFmt w:val="bullet"/>
      <w:pStyle w:val="BulletPoint"/>
      <w:lvlText w:val=""/>
      <w:legacy w:legacy="1" w:legacySpace="0" w:legacyIndent="360"/>
      <w:lvlJc w:val="left"/>
      <w:pPr>
        <w:ind w:left="3586" w:hanging="360"/>
      </w:pPr>
      <w:rPr>
        <w:rFonts w:ascii="Symbol" w:hAnsi="Symbol" w:hint="default"/>
      </w:rPr>
    </w:lvl>
  </w:abstractNum>
  <w:abstractNum w:abstractNumId="10" w15:restartNumberingAfterBreak="0">
    <w:nsid w:val="56110835"/>
    <w:multiLevelType w:val="multilevel"/>
    <w:tmpl w:val="0CC2F152"/>
    <w:lvl w:ilvl="0">
      <w:start w:val="1"/>
      <w:numFmt w:val="decimal"/>
      <w:lvlText w:val="%1."/>
      <w:lvlJc w:val="left"/>
      <w:pPr>
        <w:ind w:left="378" w:hanging="360"/>
      </w:pPr>
    </w:lvl>
    <w:lvl w:ilvl="1">
      <w:start w:val="1"/>
      <w:numFmt w:val="decimal"/>
      <w:lvlText w:val="%1.%2"/>
      <w:lvlJc w:val="left"/>
      <w:pPr>
        <w:ind w:left="418" w:hanging="400"/>
      </w:pPr>
    </w:lvl>
    <w:lvl w:ilvl="2">
      <w:start w:val="1"/>
      <w:numFmt w:val="decimal"/>
      <w:isLgl/>
      <w:lvlText w:val="%1.%2.%3"/>
      <w:lvlJc w:val="left"/>
      <w:pPr>
        <w:ind w:left="738" w:hanging="720"/>
      </w:pPr>
      <w:rPr>
        <w:rFonts w:hint="default"/>
      </w:rPr>
    </w:lvl>
    <w:lvl w:ilvl="3">
      <w:start w:val="1"/>
      <w:numFmt w:val="decimal"/>
      <w:isLgl/>
      <w:lvlText w:val="%1.%2.%3.%4"/>
      <w:lvlJc w:val="left"/>
      <w:pPr>
        <w:ind w:left="738" w:hanging="720"/>
      </w:pPr>
      <w:rPr>
        <w:rFonts w:hint="default"/>
      </w:rPr>
    </w:lvl>
    <w:lvl w:ilvl="4">
      <w:start w:val="1"/>
      <w:numFmt w:val="decimal"/>
      <w:isLgl/>
      <w:lvlText w:val="%1.%2.%3.%4.%5"/>
      <w:lvlJc w:val="left"/>
      <w:pPr>
        <w:ind w:left="1098" w:hanging="1080"/>
      </w:pPr>
      <w:rPr>
        <w:rFonts w:hint="default"/>
      </w:rPr>
    </w:lvl>
    <w:lvl w:ilvl="5">
      <w:start w:val="1"/>
      <w:numFmt w:val="decimal"/>
      <w:isLgl/>
      <w:lvlText w:val="%1.%2.%3.%4.%5.%6"/>
      <w:lvlJc w:val="left"/>
      <w:pPr>
        <w:ind w:left="1098" w:hanging="1080"/>
      </w:pPr>
      <w:rPr>
        <w:rFonts w:hint="default"/>
      </w:rPr>
    </w:lvl>
    <w:lvl w:ilvl="6">
      <w:start w:val="1"/>
      <w:numFmt w:val="decimal"/>
      <w:isLgl/>
      <w:lvlText w:val="%1.%2.%3.%4.%5.%6.%7"/>
      <w:lvlJc w:val="left"/>
      <w:pPr>
        <w:ind w:left="1458" w:hanging="1440"/>
      </w:pPr>
      <w:rPr>
        <w:rFonts w:hint="default"/>
      </w:rPr>
    </w:lvl>
    <w:lvl w:ilvl="7">
      <w:start w:val="1"/>
      <w:numFmt w:val="decimal"/>
      <w:isLgl/>
      <w:lvlText w:val="%1.%2.%3.%4.%5.%6.%7.%8"/>
      <w:lvlJc w:val="left"/>
      <w:pPr>
        <w:ind w:left="1458" w:hanging="1440"/>
      </w:pPr>
      <w:rPr>
        <w:rFonts w:hint="default"/>
      </w:rPr>
    </w:lvl>
    <w:lvl w:ilvl="8">
      <w:start w:val="1"/>
      <w:numFmt w:val="decimal"/>
      <w:isLgl/>
      <w:lvlText w:val="%1.%2.%3.%4.%5.%6.%7.%8.%9"/>
      <w:lvlJc w:val="left"/>
      <w:pPr>
        <w:ind w:left="1818" w:hanging="1800"/>
      </w:pPr>
      <w:rPr>
        <w:rFonts w:hint="default"/>
      </w:rPr>
    </w:lvl>
  </w:abstractNum>
  <w:abstractNum w:abstractNumId="11" w15:restartNumberingAfterBreak="0">
    <w:nsid w:val="56694AA7"/>
    <w:multiLevelType w:val="hybridMultilevel"/>
    <w:tmpl w:val="37D40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6533CEB"/>
    <w:multiLevelType w:val="singleLevel"/>
    <w:tmpl w:val="8B10774A"/>
    <w:lvl w:ilvl="0">
      <w:start w:val="1"/>
      <w:numFmt w:val="bullet"/>
      <w:pStyle w:val="TableBullet"/>
      <w:lvlText w:val=""/>
      <w:lvlJc w:val="left"/>
      <w:pPr>
        <w:tabs>
          <w:tab w:val="num" w:pos="360"/>
        </w:tabs>
        <w:ind w:left="360" w:hanging="360"/>
      </w:pPr>
      <w:rPr>
        <w:rFonts w:ascii="Wingdings" w:hAnsi="Wingdings" w:hint="default"/>
        <w:sz w:val="24"/>
      </w:rPr>
    </w:lvl>
  </w:abstractNum>
  <w:abstractNum w:abstractNumId="13" w15:restartNumberingAfterBreak="0">
    <w:nsid w:val="7B6355E1"/>
    <w:multiLevelType w:val="hybridMultilevel"/>
    <w:tmpl w:val="74AC5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59134995">
    <w:abstractNumId w:val="9"/>
  </w:num>
  <w:num w:numId="2" w16cid:durableId="933636116">
    <w:abstractNumId w:val="1"/>
  </w:num>
  <w:num w:numId="3" w16cid:durableId="2118714165">
    <w:abstractNumId w:val="12"/>
  </w:num>
  <w:num w:numId="4" w16cid:durableId="1315993029">
    <w:abstractNumId w:val="4"/>
  </w:num>
  <w:num w:numId="5" w16cid:durableId="879047159">
    <w:abstractNumId w:val="7"/>
  </w:num>
  <w:num w:numId="6" w16cid:durableId="50201210">
    <w:abstractNumId w:val="2"/>
  </w:num>
  <w:num w:numId="7" w16cid:durableId="693579497">
    <w:abstractNumId w:val="6"/>
  </w:num>
  <w:num w:numId="8" w16cid:durableId="1611931899">
    <w:abstractNumId w:val="3"/>
  </w:num>
  <w:num w:numId="9" w16cid:durableId="1117332765">
    <w:abstractNumId w:val="8"/>
  </w:num>
  <w:num w:numId="10" w16cid:durableId="433474153">
    <w:abstractNumId w:val="0"/>
  </w:num>
  <w:num w:numId="11" w16cid:durableId="552889657">
    <w:abstractNumId w:val="5"/>
  </w:num>
  <w:num w:numId="12" w16cid:durableId="2109151797">
    <w:abstractNumId w:val="13"/>
  </w:num>
  <w:num w:numId="13" w16cid:durableId="451826084">
    <w:abstractNumId w:val="11"/>
  </w:num>
  <w:num w:numId="14" w16cid:durableId="52775703">
    <w:abstractNumId w:val="10"/>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trid McNellis">
    <w15:presenceInfo w15:providerId="AD" w15:userId="S::Astrid@cognixion.com::d5f66c6d-5fb8-47c9-b09c-3f2cd28dfb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144"/>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3E6"/>
    <w:rsid w:val="0000066E"/>
    <w:rsid w:val="0000231A"/>
    <w:rsid w:val="00002F3D"/>
    <w:rsid w:val="0000319A"/>
    <w:rsid w:val="00003B23"/>
    <w:rsid w:val="00003E0A"/>
    <w:rsid w:val="00004106"/>
    <w:rsid w:val="000053C1"/>
    <w:rsid w:val="000059E0"/>
    <w:rsid w:val="00006220"/>
    <w:rsid w:val="0000681C"/>
    <w:rsid w:val="00006B58"/>
    <w:rsid w:val="00006ECD"/>
    <w:rsid w:val="00007A39"/>
    <w:rsid w:val="0001029C"/>
    <w:rsid w:val="0001158D"/>
    <w:rsid w:val="000127A1"/>
    <w:rsid w:val="00015304"/>
    <w:rsid w:val="000154EE"/>
    <w:rsid w:val="00016BAB"/>
    <w:rsid w:val="00016E83"/>
    <w:rsid w:val="000207EC"/>
    <w:rsid w:val="00022607"/>
    <w:rsid w:val="00022CF7"/>
    <w:rsid w:val="00022EA8"/>
    <w:rsid w:val="000232A2"/>
    <w:rsid w:val="00023A32"/>
    <w:rsid w:val="00024ADE"/>
    <w:rsid w:val="000252BC"/>
    <w:rsid w:val="00030305"/>
    <w:rsid w:val="00030E67"/>
    <w:rsid w:val="00031884"/>
    <w:rsid w:val="000319DC"/>
    <w:rsid w:val="00033120"/>
    <w:rsid w:val="00033EC2"/>
    <w:rsid w:val="00037357"/>
    <w:rsid w:val="00037F56"/>
    <w:rsid w:val="000408BC"/>
    <w:rsid w:val="00040C39"/>
    <w:rsid w:val="0004545D"/>
    <w:rsid w:val="00046266"/>
    <w:rsid w:val="00046555"/>
    <w:rsid w:val="0005042E"/>
    <w:rsid w:val="000521C5"/>
    <w:rsid w:val="00055ED4"/>
    <w:rsid w:val="00056DCB"/>
    <w:rsid w:val="000571AE"/>
    <w:rsid w:val="000578CC"/>
    <w:rsid w:val="00060E0B"/>
    <w:rsid w:val="000610B4"/>
    <w:rsid w:val="00064549"/>
    <w:rsid w:val="0006584E"/>
    <w:rsid w:val="00070568"/>
    <w:rsid w:val="00070594"/>
    <w:rsid w:val="000727B7"/>
    <w:rsid w:val="00072E6D"/>
    <w:rsid w:val="000738C9"/>
    <w:rsid w:val="0007698C"/>
    <w:rsid w:val="00076BD0"/>
    <w:rsid w:val="00077451"/>
    <w:rsid w:val="000776FE"/>
    <w:rsid w:val="00080152"/>
    <w:rsid w:val="00080D17"/>
    <w:rsid w:val="00081065"/>
    <w:rsid w:val="000825A2"/>
    <w:rsid w:val="00083449"/>
    <w:rsid w:val="0008367C"/>
    <w:rsid w:val="00083E2B"/>
    <w:rsid w:val="000840CE"/>
    <w:rsid w:val="00091359"/>
    <w:rsid w:val="000915F5"/>
    <w:rsid w:val="0009180A"/>
    <w:rsid w:val="00094A68"/>
    <w:rsid w:val="0009644E"/>
    <w:rsid w:val="00097D57"/>
    <w:rsid w:val="000A38C2"/>
    <w:rsid w:val="000A6B80"/>
    <w:rsid w:val="000B2CC5"/>
    <w:rsid w:val="000B2FE1"/>
    <w:rsid w:val="000B3957"/>
    <w:rsid w:val="000B4612"/>
    <w:rsid w:val="000B6F70"/>
    <w:rsid w:val="000B7FF9"/>
    <w:rsid w:val="000C2CE8"/>
    <w:rsid w:val="000C3997"/>
    <w:rsid w:val="000C445E"/>
    <w:rsid w:val="000C775C"/>
    <w:rsid w:val="000D1D87"/>
    <w:rsid w:val="000D23B2"/>
    <w:rsid w:val="000D2F60"/>
    <w:rsid w:val="000D55D0"/>
    <w:rsid w:val="000D5C99"/>
    <w:rsid w:val="000D5D30"/>
    <w:rsid w:val="000D670D"/>
    <w:rsid w:val="000D7A8C"/>
    <w:rsid w:val="000E03EB"/>
    <w:rsid w:val="000E0F52"/>
    <w:rsid w:val="000E12EF"/>
    <w:rsid w:val="000E25B4"/>
    <w:rsid w:val="000E2996"/>
    <w:rsid w:val="000E2F46"/>
    <w:rsid w:val="000E33C0"/>
    <w:rsid w:val="000E52A2"/>
    <w:rsid w:val="000E7EDB"/>
    <w:rsid w:val="000F0FCD"/>
    <w:rsid w:val="000F2380"/>
    <w:rsid w:val="000F3108"/>
    <w:rsid w:val="000F3443"/>
    <w:rsid w:val="000F3764"/>
    <w:rsid w:val="000F44CD"/>
    <w:rsid w:val="000F58C4"/>
    <w:rsid w:val="000F6E86"/>
    <w:rsid w:val="000F7077"/>
    <w:rsid w:val="000F78E1"/>
    <w:rsid w:val="000F7A19"/>
    <w:rsid w:val="00100861"/>
    <w:rsid w:val="00103498"/>
    <w:rsid w:val="001055F1"/>
    <w:rsid w:val="00112F7C"/>
    <w:rsid w:val="001154B3"/>
    <w:rsid w:val="00115B78"/>
    <w:rsid w:val="0011774F"/>
    <w:rsid w:val="00121600"/>
    <w:rsid w:val="00123677"/>
    <w:rsid w:val="00123725"/>
    <w:rsid w:val="00124529"/>
    <w:rsid w:val="001246DB"/>
    <w:rsid w:val="00124F55"/>
    <w:rsid w:val="00133378"/>
    <w:rsid w:val="00133527"/>
    <w:rsid w:val="00134839"/>
    <w:rsid w:val="00136060"/>
    <w:rsid w:val="00136FB1"/>
    <w:rsid w:val="001374BC"/>
    <w:rsid w:val="0014119A"/>
    <w:rsid w:val="00143307"/>
    <w:rsid w:val="001435A0"/>
    <w:rsid w:val="001451CC"/>
    <w:rsid w:val="00145472"/>
    <w:rsid w:val="001469CA"/>
    <w:rsid w:val="0015321D"/>
    <w:rsid w:val="00153A15"/>
    <w:rsid w:val="00154217"/>
    <w:rsid w:val="0015451F"/>
    <w:rsid w:val="00157726"/>
    <w:rsid w:val="00160578"/>
    <w:rsid w:val="0016075B"/>
    <w:rsid w:val="00160E49"/>
    <w:rsid w:val="0016455B"/>
    <w:rsid w:val="00164C99"/>
    <w:rsid w:val="00164D60"/>
    <w:rsid w:val="0016538D"/>
    <w:rsid w:val="00166491"/>
    <w:rsid w:val="001756D1"/>
    <w:rsid w:val="00175DFD"/>
    <w:rsid w:val="001761AD"/>
    <w:rsid w:val="00176680"/>
    <w:rsid w:val="00181063"/>
    <w:rsid w:val="001820D8"/>
    <w:rsid w:val="00182AD5"/>
    <w:rsid w:val="00182CF4"/>
    <w:rsid w:val="00184EF4"/>
    <w:rsid w:val="00186042"/>
    <w:rsid w:val="001865A1"/>
    <w:rsid w:val="0018731F"/>
    <w:rsid w:val="0019116D"/>
    <w:rsid w:val="00195F05"/>
    <w:rsid w:val="00196330"/>
    <w:rsid w:val="001969D0"/>
    <w:rsid w:val="00196C44"/>
    <w:rsid w:val="001A062B"/>
    <w:rsid w:val="001A08DD"/>
    <w:rsid w:val="001A121C"/>
    <w:rsid w:val="001A1B16"/>
    <w:rsid w:val="001A2C97"/>
    <w:rsid w:val="001A3A12"/>
    <w:rsid w:val="001A61DA"/>
    <w:rsid w:val="001A694A"/>
    <w:rsid w:val="001B1F3C"/>
    <w:rsid w:val="001B21E3"/>
    <w:rsid w:val="001B2281"/>
    <w:rsid w:val="001B2441"/>
    <w:rsid w:val="001B2E0C"/>
    <w:rsid w:val="001B3022"/>
    <w:rsid w:val="001B4654"/>
    <w:rsid w:val="001B4BBC"/>
    <w:rsid w:val="001B4BD3"/>
    <w:rsid w:val="001C0C84"/>
    <w:rsid w:val="001C11C8"/>
    <w:rsid w:val="001C2A6F"/>
    <w:rsid w:val="001C3404"/>
    <w:rsid w:val="001C3B73"/>
    <w:rsid w:val="001C3F46"/>
    <w:rsid w:val="001C414C"/>
    <w:rsid w:val="001D0F68"/>
    <w:rsid w:val="001D1745"/>
    <w:rsid w:val="001D25F1"/>
    <w:rsid w:val="001D4E71"/>
    <w:rsid w:val="001D5735"/>
    <w:rsid w:val="001D5A74"/>
    <w:rsid w:val="001E0EEC"/>
    <w:rsid w:val="001E10DC"/>
    <w:rsid w:val="001E1E4A"/>
    <w:rsid w:val="001E2E3D"/>
    <w:rsid w:val="001E5191"/>
    <w:rsid w:val="001E6315"/>
    <w:rsid w:val="001E6DAC"/>
    <w:rsid w:val="001E77AD"/>
    <w:rsid w:val="001F0288"/>
    <w:rsid w:val="001F559E"/>
    <w:rsid w:val="001F6D48"/>
    <w:rsid w:val="001F7808"/>
    <w:rsid w:val="00200083"/>
    <w:rsid w:val="00201EFA"/>
    <w:rsid w:val="00203060"/>
    <w:rsid w:val="002030FB"/>
    <w:rsid w:val="00203CD1"/>
    <w:rsid w:val="002040F6"/>
    <w:rsid w:val="002058C6"/>
    <w:rsid w:val="00207FDC"/>
    <w:rsid w:val="0021122F"/>
    <w:rsid w:val="00213B3B"/>
    <w:rsid w:val="0021444E"/>
    <w:rsid w:val="002162AE"/>
    <w:rsid w:val="002166E3"/>
    <w:rsid w:val="00216CAE"/>
    <w:rsid w:val="002208ED"/>
    <w:rsid w:val="00220B83"/>
    <w:rsid w:val="00220DF3"/>
    <w:rsid w:val="00221498"/>
    <w:rsid w:val="002231D0"/>
    <w:rsid w:val="00224188"/>
    <w:rsid w:val="00226CB2"/>
    <w:rsid w:val="00226DB9"/>
    <w:rsid w:val="00230686"/>
    <w:rsid w:val="00233BAF"/>
    <w:rsid w:val="00236DBD"/>
    <w:rsid w:val="002374B2"/>
    <w:rsid w:val="00237F3A"/>
    <w:rsid w:val="0024202E"/>
    <w:rsid w:val="00242070"/>
    <w:rsid w:val="002421DE"/>
    <w:rsid w:val="00244FB4"/>
    <w:rsid w:val="002466D3"/>
    <w:rsid w:val="002474FD"/>
    <w:rsid w:val="002479D3"/>
    <w:rsid w:val="002501C4"/>
    <w:rsid w:val="002520B4"/>
    <w:rsid w:val="00252E21"/>
    <w:rsid w:val="00252F13"/>
    <w:rsid w:val="002565C3"/>
    <w:rsid w:val="00257BB4"/>
    <w:rsid w:val="00261934"/>
    <w:rsid w:val="002623A2"/>
    <w:rsid w:val="00262993"/>
    <w:rsid w:val="00264BC6"/>
    <w:rsid w:val="00265249"/>
    <w:rsid w:val="00265912"/>
    <w:rsid w:val="00265B2E"/>
    <w:rsid w:val="00266853"/>
    <w:rsid w:val="00271DC0"/>
    <w:rsid w:val="00272B6F"/>
    <w:rsid w:val="002739FD"/>
    <w:rsid w:val="00274B7D"/>
    <w:rsid w:val="002769F8"/>
    <w:rsid w:val="00282981"/>
    <w:rsid w:val="00282ECB"/>
    <w:rsid w:val="00284B45"/>
    <w:rsid w:val="00284D9D"/>
    <w:rsid w:val="00287BAB"/>
    <w:rsid w:val="00290354"/>
    <w:rsid w:val="00292457"/>
    <w:rsid w:val="0029332C"/>
    <w:rsid w:val="00293974"/>
    <w:rsid w:val="00294143"/>
    <w:rsid w:val="0029481F"/>
    <w:rsid w:val="00295DB3"/>
    <w:rsid w:val="00296A7E"/>
    <w:rsid w:val="00296B78"/>
    <w:rsid w:val="002973C4"/>
    <w:rsid w:val="0029765A"/>
    <w:rsid w:val="002A1F78"/>
    <w:rsid w:val="002A282E"/>
    <w:rsid w:val="002A3BDE"/>
    <w:rsid w:val="002A76CE"/>
    <w:rsid w:val="002B04A0"/>
    <w:rsid w:val="002B05C9"/>
    <w:rsid w:val="002B1CBF"/>
    <w:rsid w:val="002B2466"/>
    <w:rsid w:val="002B28FF"/>
    <w:rsid w:val="002B4983"/>
    <w:rsid w:val="002B4B86"/>
    <w:rsid w:val="002B578C"/>
    <w:rsid w:val="002B5DEB"/>
    <w:rsid w:val="002B64A1"/>
    <w:rsid w:val="002B6B3A"/>
    <w:rsid w:val="002B7C02"/>
    <w:rsid w:val="002C5627"/>
    <w:rsid w:val="002C67EB"/>
    <w:rsid w:val="002C7CA2"/>
    <w:rsid w:val="002D4A89"/>
    <w:rsid w:val="002D5112"/>
    <w:rsid w:val="002D6C26"/>
    <w:rsid w:val="002E02FA"/>
    <w:rsid w:val="002E0F23"/>
    <w:rsid w:val="002E1BA8"/>
    <w:rsid w:val="002E5B92"/>
    <w:rsid w:val="002E769C"/>
    <w:rsid w:val="002E785D"/>
    <w:rsid w:val="002E7F13"/>
    <w:rsid w:val="002F0D44"/>
    <w:rsid w:val="002F15A7"/>
    <w:rsid w:val="002F1731"/>
    <w:rsid w:val="002F486B"/>
    <w:rsid w:val="002F4A43"/>
    <w:rsid w:val="002F4CBA"/>
    <w:rsid w:val="002F5058"/>
    <w:rsid w:val="002F65AB"/>
    <w:rsid w:val="002F748C"/>
    <w:rsid w:val="003006BD"/>
    <w:rsid w:val="00302194"/>
    <w:rsid w:val="0030236E"/>
    <w:rsid w:val="00302570"/>
    <w:rsid w:val="00302F3C"/>
    <w:rsid w:val="00305673"/>
    <w:rsid w:val="003057E5"/>
    <w:rsid w:val="00305A16"/>
    <w:rsid w:val="00305C24"/>
    <w:rsid w:val="00306091"/>
    <w:rsid w:val="00307193"/>
    <w:rsid w:val="00307280"/>
    <w:rsid w:val="00307544"/>
    <w:rsid w:val="00312664"/>
    <w:rsid w:val="003143BA"/>
    <w:rsid w:val="00314C15"/>
    <w:rsid w:val="00314D5B"/>
    <w:rsid w:val="003157D3"/>
    <w:rsid w:val="003166F3"/>
    <w:rsid w:val="003169BF"/>
    <w:rsid w:val="00317FA9"/>
    <w:rsid w:val="00320F24"/>
    <w:rsid w:val="003215B6"/>
    <w:rsid w:val="00322539"/>
    <w:rsid w:val="0032531B"/>
    <w:rsid w:val="003257E3"/>
    <w:rsid w:val="00325E49"/>
    <w:rsid w:val="00325E9D"/>
    <w:rsid w:val="00327306"/>
    <w:rsid w:val="003316D8"/>
    <w:rsid w:val="00331CAB"/>
    <w:rsid w:val="00332F3E"/>
    <w:rsid w:val="003401B1"/>
    <w:rsid w:val="00342E18"/>
    <w:rsid w:val="00343DF2"/>
    <w:rsid w:val="00344B8A"/>
    <w:rsid w:val="00346C5F"/>
    <w:rsid w:val="003515B7"/>
    <w:rsid w:val="00351723"/>
    <w:rsid w:val="00351C7B"/>
    <w:rsid w:val="00352666"/>
    <w:rsid w:val="003548DC"/>
    <w:rsid w:val="00354CFB"/>
    <w:rsid w:val="00355ACD"/>
    <w:rsid w:val="003569E6"/>
    <w:rsid w:val="0035716C"/>
    <w:rsid w:val="0035717F"/>
    <w:rsid w:val="0036161C"/>
    <w:rsid w:val="003620AD"/>
    <w:rsid w:val="00362C47"/>
    <w:rsid w:val="0036351B"/>
    <w:rsid w:val="00365AB4"/>
    <w:rsid w:val="00365C8B"/>
    <w:rsid w:val="00366EF1"/>
    <w:rsid w:val="00367B66"/>
    <w:rsid w:val="00370C59"/>
    <w:rsid w:val="003717ED"/>
    <w:rsid w:val="00371914"/>
    <w:rsid w:val="00373CEB"/>
    <w:rsid w:val="003758DD"/>
    <w:rsid w:val="0037650A"/>
    <w:rsid w:val="00376AAC"/>
    <w:rsid w:val="00377653"/>
    <w:rsid w:val="00380F21"/>
    <w:rsid w:val="0038126A"/>
    <w:rsid w:val="00382C0D"/>
    <w:rsid w:val="00384689"/>
    <w:rsid w:val="00386C62"/>
    <w:rsid w:val="00392693"/>
    <w:rsid w:val="00395AD1"/>
    <w:rsid w:val="00395E49"/>
    <w:rsid w:val="00396464"/>
    <w:rsid w:val="0039729F"/>
    <w:rsid w:val="00397BC4"/>
    <w:rsid w:val="003A50C4"/>
    <w:rsid w:val="003A583C"/>
    <w:rsid w:val="003A59C6"/>
    <w:rsid w:val="003A6BEE"/>
    <w:rsid w:val="003A72B6"/>
    <w:rsid w:val="003A77A2"/>
    <w:rsid w:val="003A7930"/>
    <w:rsid w:val="003B0941"/>
    <w:rsid w:val="003B0AFF"/>
    <w:rsid w:val="003B1AB2"/>
    <w:rsid w:val="003B25B5"/>
    <w:rsid w:val="003B2D75"/>
    <w:rsid w:val="003B4409"/>
    <w:rsid w:val="003B4CBF"/>
    <w:rsid w:val="003C18DE"/>
    <w:rsid w:val="003C4BBB"/>
    <w:rsid w:val="003C56E8"/>
    <w:rsid w:val="003C7FCD"/>
    <w:rsid w:val="003D09A9"/>
    <w:rsid w:val="003D1AD2"/>
    <w:rsid w:val="003D1FA0"/>
    <w:rsid w:val="003D24C3"/>
    <w:rsid w:val="003D24EE"/>
    <w:rsid w:val="003D398E"/>
    <w:rsid w:val="003D43B4"/>
    <w:rsid w:val="003D54CE"/>
    <w:rsid w:val="003D691C"/>
    <w:rsid w:val="003D69C5"/>
    <w:rsid w:val="003D76FE"/>
    <w:rsid w:val="003D7C16"/>
    <w:rsid w:val="003E10F8"/>
    <w:rsid w:val="003E147B"/>
    <w:rsid w:val="003E14F8"/>
    <w:rsid w:val="003E1CEF"/>
    <w:rsid w:val="003E2A8A"/>
    <w:rsid w:val="003E305C"/>
    <w:rsid w:val="003E3234"/>
    <w:rsid w:val="003E3980"/>
    <w:rsid w:val="003E526A"/>
    <w:rsid w:val="003E5B0C"/>
    <w:rsid w:val="003E6A4A"/>
    <w:rsid w:val="003E7476"/>
    <w:rsid w:val="003F0E70"/>
    <w:rsid w:val="003F196B"/>
    <w:rsid w:val="003F2663"/>
    <w:rsid w:val="003F2E57"/>
    <w:rsid w:val="003F37CB"/>
    <w:rsid w:val="003F39A7"/>
    <w:rsid w:val="003F5E67"/>
    <w:rsid w:val="003F63E6"/>
    <w:rsid w:val="003F6965"/>
    <w:rsid w:val="0040119A"/>
    <w:rsid w:val="00402493"/>
    <w:rsid w:val="00402664"/>
    <w:rsid w:val="00402BEA"/>
    <w:rsid w:val="004030DB"/>
    <w:rsid w:val="004120C3"/>
    <w:rsid w:val="004131C0"/>
    <w:rsid w:val="00415598"/>
    <w:rsid w:val="00415B85"/>
    <w:rsid w:val="004172EA"/>
    <w:rsid w:val="004177BB"/>
    <w:rsid w:val="00420056"/>
    <w:rsid w:val="00420973"/>
    <w:rsid w:val="00421B7F"/>
    <w:rsid w:val="00422493"/>
    <w:rsid w:val="00422DDD"/>
    <w:rsid w:val="00423279"/>
    <w:rsid w:val="004237FB"/>
    <w:rsid w:val="00424CC7"/>
    <w:rsid w:val="00425016"/>
    <w:rsid w:val="004268FF"/>
    <w:rsid w:val="00431120"/>
    <w:rsid w:val="004327AF"/>
    <w:rsid w:val="00432886"/>
    <w:rsid w:val="004328F0"/>
    <w:rsid w:val="00433975"/>
    <w:rsid w:val="00433C5C"/>
    <w:rsid w:val="00435360"/>
    <w:rsid w:val="00435983"/>
    <w:rsid w:val="0043641C"/>
    <w:rsid w:val="00437932"/>
    <w:rsid w:val="004401ED"/>
    <w:rsid w:val="0044070A"/>
    <w:rsid w:val="004407D2"/>
    <w:rsid w:val="00441124"/>
    <w:rsid w:val="00441CDB"/>
    <w:rsid w:val="00443144"/>
    <w:rsid w:val="00456F7D"/>
    <w:rsid w:val="00457ED3"/>
    <w:rsid w:val="00457F1E"/>
    <w:rsid w:val="00460E6C"/>
    <w:rsid w:val="00461736"/>
    <w:rsid w:val="00461B86"/>
    <w:rsid w:val="00463AEA"/>
    <w:rsid w:val="0046522B"/>
    <w:rsid w:val="004653D3"/>
    <w:rsid w:val="004666EA"/>
    <w:rsid w:val="00466AB7"/>
    <w:rsid w:val="004677A8"/>
    <w:rsid w:val="00467866"/>
    <w:rsid w:val="00467CD2"/>
    <w:rsid w:val="00471EBB"/>
    <w:rsid w:val="0047339A"/>
    <w:rsid w:val="004736D0"/>
    <w:rsid w:val="00475834"/>
    <w:rsid w:val="004758C6"/>
    <w:rsid w:val="0047717D"/>
    <w:rsid w:val="0047724E"/>
    <w:rsid w:val="004806B0"/>
    <w:rsid w:val="00480891"/>
    <w:rsid w:val="004836D1"/>
    <w:rsid w:val="00484255"/>
    <w:rsid w:val="00486030"/>
    <w:rsid w:val="00490157"/>
    <w:rsid w:val="004907DD"/>
    <w:rsid w:val="004917C2"/>
    <w:rsid w:val="0049194C"/>
    <w:rsid w:val="00491B00"/>
    <w:rsid w:val="00492EBC"/>
    <w:rsid w:val="00496152"/>
    <w:rsid w:val="004A1021"/>
    <w:rsid w:val="004A1BF2"/>
    <w:rsid w:val="004A2045"/>
    <w:rsid w:val="004A2E15"/>
    <w:rsid w:val="004B2072"/>
    <w:rsid w:val="004B41E4"/>
    <w:rsid w:val="004B484C"/>
    <w:rsid w:val="004B5833"/>
    <w:rsid w:val="004B616B"/>
    <w:rsid w:val="004B73F8"/>
    <w:rsid w:val="004C0CCD"/>
    <w:rsid w:val="004C0F5B"/>
    <w:rsid w:val="004C1DE7"/>
    <w:rsid w:val="004C3AEA"/>
    <w:rsid w:val="004C50C0"/>
    <w:rsid w:val="004C564A"/>
    <w:rsid w:val="004C6508"/>
    <w:rsid w:val="004D14FD"/>
    <w:rsid w:val="004D55E6"/>
    <w:rsid w:val="004D573F"/>
    <w:rsid w:val="004D5979"/>
    <w:rsid w:val="004D5BE4"/>
    <w:rsid w:val="004D624C"/>
    <w:rsid w:val="004D7AC6"/>
    <w:rsid w:val="004E06AD"/>
    <w:rsid w:val="004E4F5F"/>
    <w:rsid w:val="004E51C4"/>
    <w:rsid w:val="004E657E"/>
    <w:rsid w:val="004E65E3"/>
    <w:rsid w:val="004F04E9"/>
    <w:rsid w:val="004F1BF3"/>
    <w:rsid w:val="004F39FB"/>
    <w:rsid w:val="004F5E4D"/>
    <w:rsid w:val="004F66A7"/>
    <w:rsid w:val="00500A22"/>
    <w:rsid w:val="00501571"/>
    <w:rsid w:val="005017EC"/>
    <w:rsid w:val="00503DBA"/>
    <w:rsid w:val="0050482C"/>
    <w:rsid w:val="00504B1E"/>
    <w:rsid w:val="005064CD"/>
    <w:rsid w:val="00506C11"/>
    <w:rsid w:val="005116F0"/>
    <w:rsid w:val="00511C3C"/>
    <w:rsid w:val="0051660D"/>
    <w:rsid w:val="00516FC4"/>
    <w:rsid w:val="00517ED6"/>
    <w:rsid w:val="00520591"/>
    <w:rsid w:val="005207B6"/>
    <w:rsid w:val="00521161"/>
    <w:rsid w:val="0052323C"/>
    <w:rsid w:val="00524839"/>
    <w:rsid w:val="0052518C"/>
    <w:rsid w:val="005254E1"/>
    <w:rsid w:val="00525768"/>
    <w:rsid w:val="00525FE2"/>
    <w:rsid w:val="00527770"/>
    <w:rsid w:val="005307B8"/>
    <w:rsid w:val="005322F0"/>
    <w:rsid w:val="005331C3"/>
    <w:rsid w:val="00533D59"/>
    <w:rsid w:val="00535D27"/>
    <w:rsid w:val="00537820"/>
    <w:rsid w:val="00545286"/>
    <w:rsid w:val="00545B45"/>
    <w:rsid w:val="00546284"/>
    <w:rsid w:val="005465BA"/>
    <w:rsid w:val="00551ED2"/>
    <w:rsid w:val="0055201D"/>
    <w:rsid w:val="00555D7F"/>
    <w:rsid w:val="00560FC1"/>
    <w:rsid w:val="00561935"/>
    <w:rsid w:val="0056347C"/>
    <w:rsid w:val="00564164"/>
    <w:rsid w:val="00565367"/>
    <w:rsid w:val="005703D7"/>
    <w:rsid w:val="00573D71"/>
    <w:rsid w:val="00574E22"/>
    <w:rsid w:val="00575065"/>
    <w:rsid w:val="0057736E"/>
    <w:rsid w:val="00580356"/>
    <w:rsid w:val="00581506"/>
    <w:rsid w:val="005822AB"/>
    <w:rsid w:val="0058745B"/>
    <w:rsid w:val="0059146A"/>
    <w:rsid w:val="0059173F"/>
    <w:rsid w:val="00594D18"/>
    <w:rsid w:val="00594DC7"/>
    <w:rsid w:val="00596DD3"/>
    <w:rsid w:val="005975CB"/>
    <w:rsid w:val="005A03B2"/>
    <w:rsid w:val="005A099B"/>
    <w:rsid w:val="005A0CEF"/>
    <w:rsid w:val="005A41C3"/>
    <w:rsid w:val="005A530A"/>
    <w:rsid w:val="005A68ED"/>
    <w:rsid w:val="005A7334"/>
    <w:rsid w:val="005B03CB"/>
    <w:rsid w:val="005B045D"/>
    <w:rsid w:val="005B07FB"/>
    <w:rsid w:val="005B10C2"/>
    <w:rsid w:val="005B370B"/>
    <w:rsid w:val="005B3727"/>
    <w:rsid w:val="005B43D6"/>
    <w:rsid w:val="005B653D"/>
    <w:rsid w:val="005B6CD4"/>
    <w:rsid w:val="005B7968"/>
    <w:rsid w:val="005C10D5"/>
    <w:rsid w:val="005C4000"/>
    <w:rsid w:val="005C5F27"/>
    <w:rsid w:val="005C662A"/>
    <w:rsid w:val="005D0D21"/>
    <w:rsid w:val="005D1E70"/>
    <w:rsid w:val="005D519B"/>
    <w:rsid w:val="005E054B"/>
    <w:rsid w:val="005E0574"/>
    <w:rsid w:val="005E1021"/>
    <w:rsid w:val="005E169C"/>
    <w:rsid w:val="005E18BE"/>
    <w:rsid w:val="005E240D"/>
    <w:rsid w:val="005E28E0"/>
    <w:rsid w:val="005E4424"/>
    <w:rsid w:val="005E7FD9"/>
    <w:rsid w:val="005F08DC"/>
    <w:rsid w:val="005F0C58"/>
    <w:rsid w:val="005F11AA"/>
    <w:rsid w:val="005F1212"/>
    <w:rsid w:val="005F13EC"/>
    <w:rsid w:val="005F2B6F"/>
    <w:rsid w:val="005F2E7D"/>
    <w:rsid w:val="005F3062"/>
    <w:rsid w:val="005F3078"/>
    <w:rsid w:val="005F3E93"/>
    <w:rsid w:val="005F5657"/>
    <w:rsid w:val="005F5E8D"/>
    <w:rsid w:val="005F75D0"/>
    <w:rsid w:val="005F797B"/>
    <w:rsid w:val="00600E41"/>
    <w:rsid w:val="00602A27"/>
    <w:rsid w:val="00604F92"/>
    <w:rsid w:val="006101B1"/>
    <w:rsid w:val="00611A13"/>
    <w:rsid w:val="00612205"/>
    <w:rsid w:val="00612C86"/>
    <w:rsid w:val="00613DF8"/>
    <w:rsid w:val="006147AB"/>
    <w:rsid w:val="00614924"/>
    <w:rsid w:val="00615385"/>
    <w:rsid w:val="00615DB1"/>
    <w:rsid w:val="00617C60"/>
    <w:rsid w:val="0062075A"/>
    <w:rsid w:val="00620D6D"/>
    <w:rsid w:val="00621DE1"/>
    <w:rsid w:val="00621F38"/>
    <w:rsid w:val="00622172"/>
    <w:rsid w:val="00623A83"/>
    <w:rsid w:val="00623B89"/>
    <w:rsid w:val="006260AD"/>
    <w:rsid w:val="00631710"/>
    <w:rsid w:val="00632171"/>
    <w:rsid w:val="00632E09"/>
    <w:rsid w:val="0063479A"/>
    <w:rsid w:val="00636044"/>
    <w:rsid w:val="006369FD"/>
    <w:rsid w:val="00637D45"/>
    <w:rsid w:val="006450B9"/>
    <w:rsid w:val="00645198"/>
    <w:rsid w:val="00645CDB"/>
    <w:rsid w:val="00647143"/>
    <w:rsid w:val="00650A30"/>
    <w:rsid w:val="006516B2"/>
    <w:rsid w:val="00654394"/>
    <w:rsid w:val="00661531"/>
    <w:rsid w:val="00661A51"/>
    <w:rsid w:val="00661D3E"/>
    <w:rsid w:val="00662B5C"/>
    <w:rsid w:val="006704FF"/>
    <w:rsid w:val="006727CA"/>
    <w:rsid w:val="006738B8"/>
    <w:rsid w:val="006741E7"/>
    <w:rsid w:val="00677E56"/>
    <w:rsid w:val="006811BD"/>
    <w:rsid w:val="00683FBA"/>
    <w:rsid w:val="00686377"/>
    <w:rsid w:val="006944BF"/>
    <w:rsid w:val="00694CF9"/>
    <w:rsid w:val="00695DF7"/>
    <w:rsid w:val="00695FEB"/>
    <w:rsid w:val="00697D4C"/>
    <w:rsid w:val="006A0D0F"/>
    <w:rsid w:val="006A224D"/>
    <w:rsid w:val="006A2903"/>
    <w:rsid w:val="006A5EF9"/>
    <w:rsid w:val="006A7731"/>
    <w:rsid w:val="006B16FA"/>
    <w:rsid w:val="006B1A7E"/>
    <w:rsid w:val="006B41DC"/>
    <w:rsid w:val="006B4F1F"/>
    <w:rsid w:val="006B7222"/>
    <w:rsid w:val="006C06A9"/>
    <w:rsid w:val="006C2AA5"/>
    <w:rsid w:val="006C2D31"/>
    <w:rsid w:val="006C67F8"/>
    <w:rsid w:val="006D16D0"/>
    <w:rsid w:val="006D1F29"/>
    <w:rsid w:val="006D238D"/>
    <w:rsid w:val="006D3D50"/>
    <w:rsid w:val="006D72D6"/>
    <w:rsid w:val="006E04F1"/>
    <w:rsid w:val="006E0639"/>
    <w:rsid w:val="006E0F71"/>
    <w:rsid w:val="006E1619"/>
    <w:rsid w:val="006E2BFD"/>
    <w:rsid w:val="006E3A79"/>
    <w:rsid w:val="006E46A9"/>
    <w:rsid w:val="006E53A6"/>
    <w:rsid w:val="006E5D08"/>
    <w:rsid w:val="006E662B"/>
    <w:rsid w:val="006E701B"/>
    <w:rsid w:val="006F089D"/>
    <w:rsid w:val="006F0E60"/>
    <w:rsid w:val="006F1CF4"/>
    <w:rsid w:val="006F2AD5"/>
    <w:rsid w:val="006F3696"/>
    <w:rsid w:val="006F702D"/>
    <w:rsid w:val="007002FA"/>
    <w:rsid w:val="00701A10"/>
    <w:rsid w:val="00701BAA"/>
    <w:rsid w:val="007042C6"/>
    <w:rsid w:val="00704C30"/>
    <w:rsid w:val="00705ECE"/>
    <w:rsid w:val="00707A9E"/>
    <w:rsid w:val="00707DE0"/>
    <w:rsid w:val="00710338"/>
    <w:rsid w:val="007115A3"/>
    <w:rsid w:val="007118FB"/>
    <w:rsid w:val="00712163"/>
    <w:rsid w:val="0071320C"/>
    <w:rsid w:val="00717A6D"/>
    <w:rsid w:val="0072012C"/>
    <w:rsid w:val="0072083C"/>
    <w:rsid w:val="00721549"/>
    <w:rsid w:val="00723BA3"/>
    <w:rsid w:val="00724338"/>
    <w:rsid w:val="0072754E"/>
    <w:rsid w:val="00731A93"/>
    <w:rsid w:val="00734112"/>
    <w:rsid w:val="00734181"/>
    <w:rsid w:val="00734978"/>
    <w:rsid w:val="00734AD9"/>
    <w:rsid w:val="00734D64"/>
    <w:rsid w:val="00735C16"/>
    <w:rsid w:val="0073620C"/>
    <w:rsid w:val="007367E4"/>
    <w:rsid w:val="00736DA3"/>
    <w:rsid w:val="007371A5"/>
    <w:rsid w:val="00740937"/>
    <w:rsid w:val="00741CEF"/>
    <w:rsid w:val="00743F2E"/>
    <w:rsid w:val="0074433F"/>
    <w:rsid w:val="0074584D"/>
    <w:rsid w:val="00746645"/>
    <w:rsid w:val="007528E0"/>
    <w:rsid w:val="00753BD8"/>
    <w:rsid w:val="007548A7"/>
    <w:rsid w:val="00754EE0"/>
    <w:rsid w:val="00755D5F"/>
    <w:rsid w:val="00760ED4"/>
    <w:rsid w:val="00764603"/>
    <w:rsid w:val="00764F93"/>
    <w:rsid w:val="00765571"/>
    <w:rsid w:val="00765E35"/>
    <w:rsid w:val="007672C7"/>
    <w:rsid w:val="007779B3"/>
    <w:rsid w:val="00777EE8"/>
    <w:rsid w:val="00777F37"/>
    <w:rsid w:val="00781374"/>
    <w:rsid w:val="007827EB"/>
    <w:rsid w:val="007828C9"/>
    <w:rsid w:val="007847CB"/>
    <w:rsid w:val="0078530C"/>
    <w:rsid w:val="0078572C"/>
    <w:rsid w:val="007868DF"/>
    <w:rsid w:val="00791C1D"/>
    <w:rsid w:val="007933C4"/>
    <w:rsid w:val="007948DC"/>
    <w:rsid w:val="00794D81"/>
    <w:rsid w:val="00796C61"/>
    <w:rsid w:val="00797A4E"/>
    <w:rsid w:val="007A14F1"/>
    <w:rsid w:val="007A17D3"/>
    <w:rsid w:val="007A2959"/>
    <w:rsid w:val="007A484D"/>
    <w:rsid w:val="007A5370"/>
    <w:rsid w:val="007B3A0C"/>
    <w:rsid w:val="007B3D9F"/>
    <w:rsid w:val="007B5AAC"/>
    <w:rsid w:val="007B5C7D"/>
    <w:rsid w:val="007B5E9D"/>
    <w:rsid w:val="007B5F6C"/>
    <w:rsid w:val="007B6B9A"/>
    <w:rsid w:val="007B7492"/>
    <w:rsid w:val="007C0B91"/>
    <w:rsid w:val="007C185D"/>
    <w:rsid w:val="007C6DC6"/>
    <w:rsid w:val="007C778B"/>
    <w:rsid w:val="007D2F78"/>
    <w:rsid w:val="007D3328"/>
    <w:rsid w:val="007D33BB"/>
    <w:rsid w:val="007D3C0C"/>
    <w:rsid w:val="007D4877"/>
    <w:rsid w:val="007D49CD"/>
    <w:rsid w:val="007D7844"/>
    <w:rsid w:val="007E0FB1"/>
    <w:rsid w:val="007E5E1A"/>
    <w:rsid w:val="007E6A24"/>
    <w:rsid w:val="007E6C59"/>
    <w:rsid w:val="007F021E"/>
    <w:rsid w:val="007F18E7"/>
    <w:rsid w:val="007F368B"/>
    <w:rsid w:val="007F5D11"/>
    <w:rsid w:val="007F7C0F"/>
    <w:rsid w:val="00800645"/>
    <w:rsid w:val="008016A6"/>
    <w:rsid w:val="00803EDD"/>
    <w:rsid w:val="00804795"/>
    <w:rsid w:val="0080493B"/>
    <w:rsid w:val="00804B3E"/>
    <w:rsid w:val="0080510F"/>
    <w:rsid w:val="00805BC3"/>
    <w:rsid w:val="008076EA"/>
    <w:rsid w:val="00811A1F"/>
    <w:rsid w:val="00813108"/>
    <w:rsid w:val="008135AE"/>
    <w:rsid w:val="00814144"/>
    <w:rsid w:val="00815EEA"/>
    <w:rsid w:val="00822ABB"/>
    <w:rsid w:val="00822FD0"/>
    <w:rsid w:val="00826FDE"/>
    <w:rsid w:val="00827D44"/>
    <w:rsid w:val="008300B0"/>
    <w:rsid w:val="00830CA8"/>
    <w:rsid w:val="00835188"/>
    <w:rsid w:val="00835273"/>
    <w:rsid w:val="00837156"/>
    <w:rsid w:val="008402E1"/>
    <w:rsid w:val="00841484"/>
    <w:rsid w:val="008414E5"/>
    <w:rsid w:val="00841B8C"/>
    <w:rsid w:val="00841CE7"/>
    <w:rsid w:val="00844032"/>
    <w:rsid w:val="008444E9"/>
    <w:rsid w:val="00844D4E"/>
    <w:rsid w:val="00845820"/>
    <w:rsid w:val="00845D46"/>
    <w:rsid w:val="008475BF"/>
    <w:rsid w:val="00847B7A"/>
    <w:rsid w:val="00847CBC"/>
    <w:rsid w:val="00850D92"/>
    <w:rsid w:val="00850EA2"/>
    <w:rsid w:val="00851888"/>
    <w:rsid w:val="00853596"/>
    <w:rsid w:val="00853B54"/>
    <w:rsid w:val="0085489B"/>
    <w:rsid w:val="00855259"/>
    <w:rsid w:val="00856CDD"/>
    <w:rsid w:val="008616F5"/>
    <w:rsid w:val="00861D44"/>
    <w:rsid w:val="0086200C"/>
    <w:rsid w:val="00862325"/>
    <w:rsid w:val="00862652"/>
    <w:rsid w:val="00864DAF"/>
    <w:rsid w:val="00864FB2"/>
    <w:rsid w:val="008657A3"/>
    <w:rsid w:val="008729C7"/>
    <w:rsid w:val="008731F5"/>
    <w:rsid w:val="0087704E"/>
    <w:rsid w:val="00877589"/>
    <w:rsid w:val="00881ED1"/>
    <w:rsid w:val="008823DE"/>
    <w:rsid w:val="00882ABD"/>
    <w:rsid w:val="00882EA9"/>
    <w:rsid w:val="00883329"/>
    <w:rsid w:val="00884BEC"/>
    <w:rsid w:val="00884C66"/>
    <w:rsid w:val="00885E43"/>
    <w:rsid w:val="0088782A"/>
    <w:rsid w:val="00891502"/>
    <w:rsid w:val="0089179C"/>
    <w:rsid w:val="008928DC"/>
    <w:rsid w:val="008929E2"/>
    <w:rsid w:val="00894256"/>
    <w:rsid w:val="0089432A"/>
    <w:rsid w:val="0089516C"/>
    <w:rsid w:val="0089651C"/>
    <w:rsid w:val="008A00FF"/>
    <w:rsid w:val="008A015E"/>
    <w:rsid w:val="008A01AE"/>
    <w:rsid w:val="008A2231"/>
    <w:rsid w:val="008A4F68"/>
    <w:rsid w:val="008A60F4"/>
    <w:rsid w:val="008A7351"/>
    <w:rsid w:val="008B0505"/>
    <w:rsid w:val="008B2BFF"/>
    <w:rsid w:val="008B4C1B"/>
    <w:rsid w:val="008B5D9F"/>
    <w:rsid w:val="008B6EBA"/>
    <w:rsid w:val="008C0581"/>
    <w:rsid w:val="008C221B"/>
    <w:rsid w:val="008C57EE"/>
    <w:rsid w:val="008C6F20"/>
    <w:rsid w:val="008D0A3D"/>
    <w:rsid w:val="008D2422"/>
    <w:rsid w:val="008D2DAA"/>
    <w:rsid w:val="008D438F"/>
    <w:rsid w:val="008D5A28"/>
    <w:rsid w:val="008E0CA6"/>
    <w:rsid w:val="008E23DD"/>
    <w:rsid w:val="008E279C"/>
    <w:rsid w:val="008E3F59"/>
    <w:rsid w:val="008E4DB9"/>
    <w:rsid w:val="008E52D7"/>
    <w:rsid w:val="008E6CD9"/>
    <w:rsid w:val="008E6EB1"/>
    <w:rsid w:val="008E7E04"/>
    <w:rsid w:val="008E7E12"/>
    <w:rsid w:val="008F08B9"/>
    <w:rsid w:val="008F0E48"/>
    <w:rsid w:val="008F3B40"/>
    <w:rsid w:val="008F586A"/>
    <w:rsid w:val="008F5C67"/>
    <w:rsid w:val="008F6DFB"/>
    <w:rsid w:val="008F78F5"/>
    <w:rsid w:val="00904609"/>
    <w:rsid w:val="00905362"/>
    <w:rsid w:val="009061DA"/>
    <w:rsid w:val="009100BE"/>
    <w:rsid w:val="009104BF"/>
    <w:rsid w:val="0091119D"/>
    <w:rsid w:val="0091203D"/>
    <w:rsid w:val="009132F3"/>
    <w:rsid w:val="0091390D"/>
    <w:rsid w:val="00914C03"/>
    <w:rsid w:val="00915BF0"/>
    <w:rsid w:val="00915BFD"/>
    <w:rsid w:val="00916C9A"/>
    <w:rsid w:val="00917983"/>
    <w:rsid w:val="00920824"/>
    <w:rsid w:val="00920A51"/>
    <w:rsid w:val="0092115D"/>
    <w:rsid w:val="0092122F"/>
    <w:rsid w:val="0092578F"/>
    <w:rsid w:val="00925A72"/>
    <w:rsid w:val="00926FDC"/>
    <w:rsid w:val="00927499"/>
    <w:rsid w:val="009274A2"/>
    <w:rsid w:val="00927FD2"/>
    <w:rsid w:val="00931A6A"/>
    <w:rsid w:val="009326F6"/>
    <w:rsid w:val="00934E07"/>
    <w:rsid w:val="0093711A"/>
    <w:rsid w:val="00940A44"/>
    <w:rsid w:val="00940B9E"/>
    <w:rsid w:val="009423B8"/>
    <w:rsid w:val="00942D54"/>
    <w:rsid w:val="0094351D"/>
    <w:rsid w:val="00944362"/>
    <w:rsid w:val="00947888"/>
    <w:rsid w:val="0095386C"/>
    <w:rsid w:val="00954443"/>
    <w:rsid w:val="00954444"/>
    <w:rsid w:val="00955E69"/>
    <w:rsid w:val="00960E86"/>
    <w:rsid w:val="00964EBF"/>
    <w:rsid w:val="00966C70"/>
    <w:rsid w:val="009675F0"/>
    <w:rsid w:val="00967A8F"/>
    <w:rsid w:val="00971867"/>
    <w:rsid w:val="00975506"/>
    <w:rsid w:val="009777AF"/>
    <w:rsid w:val="00983864"/>
    <w:rsid w:val="00984D38"/>
    <w:rsid w:val="0098500C"/>
    <w:rsid w:val="00985460"/>
    <w:rsid w:val="00986C1B"/>
    <w:rsid w:val="009870E0"/>
    <w:rsid w:val="00987FBC"/>
    <w:rsid w:val="00992440"/>
    <w:rsid w:val="009943A3"/>
    <w:rsid w:val="009965D0"/>
    <w:rsid w:val="00996A0A"/>
    <w:rsid w:val="009973E3"/>
    <w:rsid w:val="009A2CA0"/>
    <w:rsid w:val="009A43E3"/>
    <w:rsid w:val="009A46C5"/>
    <w:rsid w:val="009A4BFE"/>
    <w:rsid w:val="009A5914"/>
    <w:rsid w:val="009A69C1"/>
    <w:rsid w:val="009A74E2"/>
    <w:rsid w:val="009A77FE"/>
    <w:rsid w:val="009B0CDC"/>
    <w:rsid w:val="009B1C04"/>
    <w:rsid w:val="009B3588"/>
    <w:rsid w:val="009B610B"/>
    <w:rsid w:val="009B78ED"/>
    <w:rsid w:val="009C0B3D"/>
    <w:rsid w:val="009C2145"/>
    <w:rsid w:val="009C3FBC"/>
    <w:rsid w:val="009C6139"/>
    <w:rsid w:val="009C6390"/>
    <w:rsid w:val="009C65A6"/>
    <w:rsid w:val="009D2A10"/>
    <w:rsid w:val="009D2DA1"/>
    <w:rsid w:val="009D58E8"/>
    <w:rsid w:val="009D7703"/>
    <w:rsid w:val="009D7B66"/>
    <w:rsid w:val="009E098F"/>
    <w:rsid w:val="009E1C5E"/>
    <w:rsid w:val="009E5FC0"/>
    <w:rsid w:val="009F26FD"/>
    <w:rsid w:val="009F6E52"/>
    <w:rsid w:val="009F74D2"/>
    <w:rsid w:val="009F7D59"/>
    <w:rsid w:val="00A00F96"/>
    <w:rsid w:val="00A01736"/>
    <w:rsid w:val="00A022FF"/>
    <w:rsid w:val="00A06BD6"/>
    <w:rsid w:val="00A06C4F"/>
    <w:rsid w:val="00A118E0"/>
    <w:rsid w:val="00A11B04"/>
    <w:rsid w:val="00A13E1F"/>
    <w:rsid w:val="00A148DF"/>
    <w:rsid w:val="00A1560A"/>
    <w:rsid w:val="00A1604D"/>
    <w:rsid w:val="00A17A01"/>
    <w:rsid w:val="00A17AFA"/>
    <w:rsid w:val="00A17F30"/>
    <w:rsid w:val="00A20A9C"/>
    <w:rsid w:val="00A22454"/>
    <w:rsid w:val="00A2462E"/>
    <w:rsid w:val="00A25399"/>
    <w:rsid w:val="00A25680"/>
    <w:rsid w:val="00A25AE2"/>
    <w:rsid w:val="00A2704C"/>
    <w:rsid w:val="00A30967"/>
    <w:rsid w:val="00A31452"/>
    <w:rsid w:val="00A3174C"/>
    <w:rsid w:val="00A32EC3"/>
    <w:rsid w:val="00A35589"/>
    <w:rsid w:val="00A364F0"/>
    <w:rsid w:val="00A36E7A"/>
    <w:rsid w:val="00A40B9F"/>
    <w:rsid w:val="00A40DAE"/>
    <w:rsid w:val="00A410EF"/>
    <w:rsid w:val="00A42062"/>
    <w:rsid w:val="00A435DB"/>
    <w:rsid w:val="00A4481A"/>
    <w:rsid w:val="00A46DEE"/>
    <w:rsid w:val="00A4794B"/>
    <w:rsid w:val="00A508F6"/>
    <w:rsid w:val="00A50BB4"/>
    <w:rsid w:val="00A50BB9"/>
    <w:rsid w:val="00A53865"/>
    <w:rsid w:val="00A5391C"/>
    <w:rsid w:val="00A550D7"/>
    <w:rsid w:val="00A555D9"/>
    <w:rsid w:val="00A5566C"/>
    <w:rsid w:val="00A55DDC"/>
    <w:rsid w:val="00A55EBB"/>
    <w:rsid w:val="00A573FB"/>
    <w:rsid w:val="00A61D81"/>
    <w:rsid w:val="00A6274C"/>
    <w:rsid w:val="00A6345B"/>
    <w:rsid w:val="00A6368B"/>
    <w:rsid w:val="00A63B7E"/>
    <w:rsid w:val="00A64F41"/>
    <w:rsid w:val="00A651F1"/>
    <w:rsid w:val="00A67F54"/>
    <w:rsid w:val="00A73811"/>
    <w:rsid w:val="00A80DF9"/>
    <w:rsid w:val="00A817C6"/>
    <w:rsid w:val="00A82C8E"/>
    <w:rsid w:val="00A85477"/>
    <w:rsid w:val="00A85FB8"/>
    <w:rsid w:val="00A8672C"/>
    <w:rsid w:val="00A86F48"/>
    <w:rsid w:val="00A8721F"/>
    <w:rsid w:val="00A87C27"/>
    <w:rsid w:val="00A910ED"/>
    <w:rsid w:val="00A9148F"/>
    <w:rsid w:val="00A95821"/>
    <w:rsid w:val="00A96DB9"/>
    <w:rsid w:val="00A96E3B"/>
    <w:rsid w:val="00AA00BC"/>
    <w:rsid w:val="00AA13DE"/>
    <w:rsid w:val="00AA1A05"/>
    <w:rsid w:val="00AA1AEE"/>
    <w:rsid w:val="00AA2A4D"/>
    <w:rsid w:val="00AA2F80"/>
    <w:rsid w:val="00AA6222"/>
    <w:rsid w:val="00AA79F5"/>
    <w:rsid w:val="00AB1581"/>
    <w:rsid w:val="00AB31B9"/>
    <w:rsid w:val="00AB4129"/>
    <w:rsid w:val="00AB535B"/>
    <w:rsid w:val="00AB553E"/>
    <w:rsid w:val="00AB5C04"/>
    <w:rsid w:val="00AC76EB"/>
    <w:rsid w:val="00AD0BCF"/>
    <w:rsid w:val="00AD3861"/>
    <w:rsid w:val="00AD4287"/>
    <w:rsid w:val="00AD4C41"/>
    <w:rsid w:val="00AD5B35"/>
    <w:rsid w:val="00AD6447"/>
    <w:rsid w:val="00AE09E7"/>
    <w:rsid w:val="00AE251E"/>
    <w:rsid w:val="00AE2EB6"/>
    <w:rsid w:val="00AE728F"/>
    <w:rsid w:val="00AE78E2"/>
    <w:rsid w:val="00AE7DFA"/>
    <w:rsid w:val="00AF1186"/>
    <w:rsid w:val="00AF27C7"/>
    <w:rsid w:val="00AF3B9C"/>
    <w:rsid w:val="00AF5B19"/>
    <w:rsid w:val="00AF74F4"/>
    <w:rsid w:val="00AF7953"/>
    <w:rsid w:val="00B0087B"/>
    <w:rsid w:val="00B0217C"/>
    <w:rsid w:val="00B0275B"/>
    <w:rsid w:val="00B03953"/>
    <w:rsid w:val="00B03D82"/>
    <w:rsid w:val="00B05749"/>
    <w:rsid w:val="00B05E35"/>
    <w:rsid w:val="00B068C1"/>
    <w:rsid w:val="00B107EE"/>
    <w:rsid w:val="00B10BA7"/>
    <w:rsid w:val="00B16C29"/>
    <w:rsid w:val="00B2421C"/>
    <w:rsid w:val="00B247A7"/>
    <w:rsid w:val="00B2512E"/>
    <w:rsid w:val="00B27174"/>
    <w:rsid w:val="00B3311E"/>
    <w:rsid w:val="00B335C1"/>
    <w:rsid w:val="00B3442E"/>
    <w:rsid w:val="00B37292"/>
    <w:rsid w:val="00B425F3"/>
    <w:rsid w:val="00B43607"/>
    <w:rsid w:val="00B44155"/>
    <w:rsid w:val="00B446B4"/>
    <w:rsid w:val="00B4559D"/>
    <w:rsid w:val="00B51F75"/>
    <w:rsid w:val="00B550D0"/>
    <w:rsid w:val="00B55749"/>
    <w:rsid w:val="00B56901"/>
    <w:rsid w:val="00B57EDE"/>
    <w:rsid w:val="00B62F7C"/>
    <w:rsid w:val="00B637E5"/>
    <w:rsid w:val="00B70208"/>
    <w:rsid w:val="00B70597"/>
    <w:rsid w:val="00B7074E"/>
    <w:rsid w:val="00B70FA8"/>
    <w:rsid w:val="00B712AF"/>
    <w:rsid w:val="00B728DF"/>
    <w:rsid w:val="00B72C6F"/>
    <w:rsid w:val="00B73E3C"/>
    <w:rsid w:val="00B74C38"/>
    <w:rsid w:val="00B74F7D"/>
    <w:rsid w:val="00B77194"/>
    <w:rsid w:val="00B81310"/>
    <w:rsid w:val="00B8154D"/>
    <w:rsid w:val="00B8276D"/>
    <w:rsid w:val="00B835FB"/>
    <w:rsid w:val="00B8492E"/>
    <w:rsid w:val="00B85280"/>
    <w:rsid w:val="00B85AA0"/>
    <w:rsid w:val="00B85E57"/>
    <w:rsid w:val="00B90BE5"/>
    <w:rsid w:val="00B914B4"/>
    <w:rsid w:val="00B91D07"/>
    <w:rsid w:val="00B921D1"/>
    <w:rsid w:val="00B934BF"/>
    <w:rsid w:val="00B93DB9"/>
    <w:rsid w:val="00B95730"/>
    <w:rsid w:val="00B95C28"/>
    <w:rsid w:val="00B97C0B"/>
    <w:rsid w:val="00BA0B57"/>
    <w:rsid w:val="00BA1280"/>
    <w:rsid w:val="00BA13E7"/>
    <w:rsid w:val="00BA14A7"/>
    <w:rsid w:val="00BA1CA8"/>
    <w:rsid w:val="00BA4CD0"/>
    <w:rsid w:val="00BB009A"/>
    <w:rsid w:val="00BB2C48"/>
    <w:rsid w:val="00BB37DD"/>
    <w:rsid w:val="00BB533F"/>
    <w:rsid w:val="00BB5E94"/>
    <w:rsid w:val="00BC1B09"/>
    <w:rsid w:val="00BC59B9"/>
    <w:rsid w:val="00BC5A46"/>
    <w:rsid w:val="00BC7FA9"/>
    <w:rsid w:val="00BD4351"/>
    <w:rsid w:val="00BD63B4"/>
    <w:rsid w:val="00BD6BEC"/>
    <w:rsid w:val="00BD7675"/>
    <w:rsid w:val="00BE3FB0"/>
    <w:rsid w:val="00BE6B64"/>
    <w:rsid w:val="00BF14A1"/>
    <w:rsid w:val="00BF2C72"/>
    <w:rsid w:val="00BF4198"/>
    <w:rsid w:val="00BF492F"/>
    <w:rsid w:val="00BF5FA7"/>
    <w:rsid w:val="00BF6175"/>
    <w:rsid w:val="00BF61A2"/>
    <w:rsid w:val="00C00434"/>
    <w:rsid w:val="00C00F68"/>
    <w:rsid w:val="00C01BF5"/>
    <w:rsid w:val="00C01EFC"/>
    <w:rsid w:val="00C02128"/>
    <w:rsid w:val="00C026ED"/>
    <w:rsid w:val="00C02906"/>
    <w:rsid w:val="00C0441F"/>
    <w:rsid w:val="00C051F4"/>
    <w:rsid w:val="00C056A8"/>
    <w:rsid w:val="00C05DE8"/>
    <w:rsid w:val="00C067DF"/>
    <w:rsid w:val="00C06E9F"/>
    <w:rsid w:val="00C0727F"/>
    <w:rsid w:val="00C07392"/>
    <w:rsid w:val="00C0765F"/>
    <w:rsid w:val="00C07D41"/>
    <w:rsid w:val="00C10B83"/>
    <w:rsid w:val="00C1126F"/>
    <w:rsid w:val="00C11961"/>
    <w:rsid w:val="00C13CE8"/>
    <w:rsid w:val="00C17807"/>
    <w:rsid w:val="00C201B6"/>
    <w:rsid w:val="00C20785"/>
    <w:rsid w:val="00C22785"/>
    <w:rsid w:val="00C22D07"/>
    <w:rsid w:val="00C236C2"/>
    <w:rsid w:val="00C23BD9"/>
    <w:rsid w:val="00C240B9"/>
    <w:rsid w:val="00C2478D"/>
    <w:rsid w:val="00C25012"/>
    <w:rsid w:val="00C262D4"/>
    <w:rsid w:val="00C2708E"/>
    <w:rsid w:val="00C27A77"/>
    <w:rsid w:val="00C27BB7"/>
    <w:rsid w:val="00C27E1B"/>
    <w:rsid w:val="00C31F0C"/>
    <w:rsid w:val="00C32742"/>
    <w:rsid w:val="00C32AFC"/>
    <w:rsid w:val="00C32C39"/>
    <w:rsid w:val="00C32CB1"/>
    <w:rsid w:val="00C32E59"/>
    <w:rsid w:val="00C40369"/>
    <w:rsid w:val="00C47002"/>
    <w:rsid w:val="00C50DC2"/>
    <w:rsid w:val="00C5373C"/>
    <w:rsid w:val="00C53961"/>
    <w:rsid w:val="00C53ABD"/>
    <w:rsid w:val="00C53EE2"/>
    <w:rsid w:val="00C57AEF"/>
    <w:rsid w:val="00C6017F"/>
    <w:rsid w:val="00C60B4D"/>
    <w:rsid w:val="00C64A47"/>
    <w:rsid w:val="00C64D1F"/>
    <w:rsid w:val="00C65267"/>
    <w:rsid w:val="00C65487"/>
    <w:rsid w:val="00C65EB5"/>
    <w:rsid w:val="00C664E7"/>
    <w:rsid w:val="00C67BF5"/>
    <w:rsid w:val="00C70AAB"/>
    <w:rsid w:val="00C70BD0"/>
    <w:rsid w:val="00C76A12"/>
    <w:rsid w:val="00C80A98"/>
    <w:rsid w:val="00C80D4D"/>
    <w:rsid w:val="00C8251E"/>
    <w:rsid w:val="00C82F30"/>
    <w:rsid w:val="00C83B12"/>
    <w:rsid w:val="00C849A7"/>
    <w:rsid w:val="00C84C51"/>
    <w:rsid w:val="00C87E95"/>
    <w:rsid w:val="00C87F0D"/>
    <w:rsid w:val="00C92F8B"/>
    <w:rsid w:val="00C93236"/>
    <w:rsid w:val="00C936FD"/>
    <w:rsid w:val="00C975C2"/>
    <w:rsid w:val="00CA0543"/>
    <w:rsid w:val="00CA3AFE"/>
    <w:rsid w:val="00CA42CC"/>
    <w:rsid w:val="00CA6213"/>
    <w:rsid w:val="00CB11BA"/>
    <w:rsid w:val="00CB3CCD"/>
    <w:rsid w:val="00CB4745"/>
    <w:rsid w:val="00CB5FCD"/>
    <w:rsid w:val="00CB7B77"/>
    <w:rsid w:val="00CC22E7"/>
    <w:rsid w:val="00CC28CC"/>
    <w:rsid w:val="00CC304E"/>
    <w:rsid w:val="00CC4280"/>
    <w:rsid w:val="00CC6D45"/>
    <w:rsid w:val="00CC74BF"/>
    <w:rsid w:val="00CD00DC"/>
    <w:rsid w:val="00CD1212"/>
    <w:rsid w:val="00CD1799"/>
    <w:rsid w:val="00CD2329"/>
    <w:rsid w:val="00CD2EF3"/>
    <w:rsid w:val="00CD30BB"/>
    <w:rsid w:val="00CD32A2"/>
    <w:rsid w:val="00CD3786"/>
    <w:rsid w:val="00CD7F49"/>
    <w:rsid w:val="00CE0A50"/>
    <w:rsid w:val="00CE1980"/>
    <w:rsid w:val="00CE2351"/>
    <w:rsid w:val="00CE3631"/>
    <w:rsid w:val="00CE380E"/>
    <w:rsid w:val="00CE3BC1"/>
    <w:rsid w:val="00CE5E5C"/>
    <w:rsid w:val="00CE66A9"/>
    <w:rsid w:val="00CF02D3"/>
    <w:rsid w:val="00CF2957"/>
    <w:rsid w:val="00CF639E"/>
    <w:rsid w:val="00CF7701"/>
    <w:rsid w:val="00D01B7A"/>
    <w:rsid w:val="00D066FB"/>
    <w:rsid w:val="00D06F20"/>
    <w:rsid w:val="00D071DB"/>
    <w:rsid w:val="00D112F7"/>
    <w:rsid w:val="00D14D12"/>
    <w:rsid w:val="00D15416"/>
    <w:rsid w:val="00D21409"/>
    <w:rsid w:val="00D21541"/>
    <w:rsid w:val="00D217AD"/>
    <w:rsid w:val="00D2360E"/>
    <w:rsid w:val="00D240E8"/>
    <w:rsid w:val="00D243EC"/>
    <w:rsid w:val="00D249BE"/>
    <w:rsid w:val="00D24C67"/>
    <w:rsid w:val="00D25AED"/>
    <w:rsid w:val="00D3000F"/>
    <w:rsid w:val="00D3112B"/>
    <w:rsid w:val="00D31305"/>
    <w:rsid w:val="00D315FC"/>
    <w:rsid w:val="00D318A5"/>
    <w:rsid w:val="00D351FA"/>
    <w:rsid w:val="00D35DC6"/>
    <w:rsid w:val="00D36058"/>
    <w:rsid w:val="00D37268"/>
    <w:rsid w:val="00D403DC"/>
    <w:rsid w:val="00D409F7"/>
    <w:rsid w:val="00D415C0"/>
    <w:rsid w:val="00D42211"/>
    <w:rsid w:val="00D43DE4"/>
    <w:rsid w:val="00D45305"/>
    <w:rsid w:val="00D455F0"/>
    <w:rsid w:val="00D46B9F"/>
    <w:rsid w:val="00D475A0"/>
    <w:rsid w:val="00D47EBB"/>
    <w:rsid w:val="00D51C59"/>
    <w:rsid w:val="00D52A70"/>
    <w:rsid w:val="00D5321E"/>
    <w:rsid w:val="00D551C4"/>
    <w:rsid w:val="00D554A2"/>
    <w:rsid w:val="00D5672D"/>
    <w:rsid w:val="00D6045B"/>
    <w:rsid w:val="00D64490"/>
    <w:rsid w:val="00D66AAB"/>
    <w:rsid w:val="00D71D66"/>
    <w:rsid w:val="00D72603"/>
    <w:rsid w:val="00D726BB"/>
    <w:rsid w:val="00D739A9"/>
    <w:rsid w:val="00D767C1"/>
    <w:rsid w:val="00D76969"/>
    <w:rsid w:val="00D8084A"/>
    <w:rsid w:val="00D81C83"/>
    <w:rsid w:val="00D83B51"/>
    <w:rsid w:val="00D83E21"/>
    <w:rsid w:val="00D8542C"/>
    <w:rsid w:val="00D85E45"/>
    <w:rsid w:val="00D901EB"/>
    <w:rsid w:val="00D91E3D"/>
    <w:rsid w:val="00D9234E"/>
    <w:rsid w:val="00D92619"/>
    <w:rsid w:val="00D926D0"/>
    <w:rsid w:val="00D92767"/>
    <w:rsid w:val="00D92EAD"/>
    <w:rsid w:val="00D967B4"/>
    <w:rsid w:val="00D96A75"/>
    <w:rsid w:val="00DA0947"/>
    <w:rsid w:val="00DA254A"/>
    <w:rsid w:val="00DA2D85"/>
    <w:rsid w:val="00DA2EBB"/>
    <w:rsid w:val="00DA350C"/>
    <w:rsid w:val="00DA7B89"/>
    <w:rsid w:val="00DB15C8"/>
    <w:rsid w:val="00DB2796"/>
    <w:rsid w:val="00DB3819"/>
    <w:rsid w:val="00DB4E7A"/>
    <w:rsid w:val="00DB57E7"/>
    <w:rsid w:val="00DB6A69"/>
    <w:rsid w:val="00DC3020"/>
    <w:rsid w:val="00DC43D3"/>
    <w:rsid w:val="00DC7C93"/>
    <w:rsid w:val="00DC7DC6"/>
    <w:rsid w:val="00DD303C"/>
    <w:rsid w:val="00DD3745"/>
    <w:rsid w:val="00DD4974"/>
    <w:rsid w:val="00DD4BB1"/>
    <w:rsid w:val="00DD4ED2"/>
    <w:rsid w:val="00DD53A2"/>
    <w:rsid w:val="00DD633B"/>
    <w:rsid w:val="00DD7985"/>
    <w:rsid w:val="00DE049E"/>
    <w:rsid w:val="00DE4339"/>
    <w:rsid w:val="00DE4FA0"/>
    <w:rsid w:val="00DE4FE3"/>
    <w:rsid w:val="00DE6B87"/>
    <w:rsid w:val="00DF0BB2"/>
    <w:rsid w:val="00DF3844"/>
    <w:rsid w:val="00DF3C20"/>
    <w:rsid w:val="00DF4746"/>
    <w:rsid w:val="00DF5E6B"/>
    <w:rsid w:val="00DF668B"/>
    <w:rsid w:val="00DF6E3A"/>
    <w:rsid w:val="00DF7EA1"/>
    <w:rsid w:val="00E01822"/>
    <w:rsid w:val="00E02BCC"/>
    <w:rsid w:val="00E02E23"/>
    <w:rsid w:val="00E036FC"/>
    <w:rsid w:val="00E04066"/>
    <w:rsid w:val="00E0435B"/>
    <w:rsid w:val="00E051B9"/>
    <w:rsid w:val="00E056E1"/>
    <w:rsid w:val="00E06411"/>
    <w:rsid w:val="00E066E9"/>
    <w:rsid w:val="00E07533"/>
    <w:rsid w:val="00E141A2"/>
    <w:rsid w:val="00E145AE"/>
    <w:rsid w:val="00E14F35"/>
    <w:rsid w:val="00E1577F"/>
    <w:rsid w:val="00E15D39"/>
    <w:rsid w:val="00E168AC"/>
    <w:rsid w:val="00E22A05"/>
    <w:rsid w:val="00E22AF2"/>
    <w:rsid w:val="00E24B88"/>
    <w:rsid w:val="00E26E5C"/>
    <w:rsid w:val="00E26EAA"/>
    <w:rsid w:val="00E3028C"/>
    <w:rsid w:val="00E30F33"/>
    <w:rsid w:val="00E31338"/>
    <w:rsid w:val="00E31F5A"/>
    <w:rsid w:val="00E35AEA"/>
    <w:rsid w:val="00E35EF4"/>
    <w:rsid w:val="00E37F4A"/>
    <w:rsid w:val="00E41CF9"/>
    <w:rsid w:val="00E45E9B"/>
    <w:rsid w:val="00E473AF"/>
    <w:rsid w:val="00E47552"/>
    <w:rsid w:val="00E501C0"/>
    <w:rsid w:val="00E52781"/>
    <w:rsid w:val="00E54E36"/>
    <w:rsid w:val="00E550D2"/>
    <w:rsid w:val="00E550F6"/>
    <w:rsid w:val="00E553B2"/>
    <w:rsid w:val="00E56A13"/>
    <w:rsid w:val="00E603DE"/>
    <w:rsid w:val="00E6040E"/>
    <w:rsid w:val="00E61419"/>
    <w:rsid w:val="00E61A1D"/>
    <w:rsid w:val="00E65A46"/>
    <w:rsid w:val="00E702C9"/>
    <w:rsid w:val="00E72398"/>
    <w:rsid w:val="00E73F35"/>
    <w:rsid w:val="00E74135"/>
    <w:rsid w:val="00E765C6"/>
    <w:rsid w:val="00E80634"/>
    <w:rsid w:val="00E8253C"/>
    <w:rsid w:val="00E83C77"/>
    <w:rsid w:val="00E852BB"/>
    <w:rsid w:val="00E85E46"/>
    <w:rsid w:val="00E868DA"/>
    <w:rsid w:val="00E86F06"/>
    <w:rsid w:val="00E90E76"/>
    <w:rsid w:val="00E9276C"/>
    <w:rsid w:val="00E94BCD"/>
    <w:rsid w:val="00E96000"/>
    <w:rsid w:val="00E960E6"/>
    <w:rsid w:val="00E966FF"/>
    <w:rsid w:val="00E97A22"/>
    <w:rsid w:val="00EA0579"/>
    <w:rsid w:val="00EA1117"/>
    <w:rsid w:val="00EA2BB1"/>
    <w:rsid w:val="00EA490F"/>
    <w:rsid w:val="00EA6400"/>
    <w:rsid w:val="00EA698B"/>
    <w:rsid w:val="00EB061B"/>
    <w:rsid w:val="00EB0852"/>
    <w:rsid w:val="00EB2C92"/>
    <w:rsid w:val="00EB323F"/>
    <w:rsid w:val="00EB6D76"/>
    <w:rsid w:val="00EC0DD0"/>
    <w:rsid w:val="00EC1B08"/>
    <w:rsid w:val="00EC360C"/>
    <w:rsid w:val="00EC3E0D"/>
    <w:rsid w:val="00EC4E6A"/>
    <w:rsid w:val="00EC569C"/>
    <w:rsid w:val="00EC6759"/>
    <w:rsid w:val="00EC6D0F"/>
    <w:rsid w:val="00ED0110"/>
    <w:rsid w:val="00ED0502"/>
    <w:rsid w:val="00ED09A3"/>
    <w:rsid w:val="00ED202A"/>
    <w:rsid w:val="00ED24EB"/>
    <w:rsid w:val="00ED2F66"/>
    <w:rsid w:val="00ED3864"/>
    <w:rsid w:val="00ED432D"/>
    <w:rsid w:val="00EE0B6F"/>
    <w:rsid w:val="00EE2FE3"/>
    <w:rsid w:val="00EE6DD1"/>
    <w:rsid w:val="00EE7111"/>
    <w:rsid w:val="00EF0D78"/>
    <w:rsid w:val="00EF1CFD"/>
    <w:rsid w:val="00EF208A"/>
    <w:rsid w:val="00EF3F74"/>
    <w:rsid w:val="00EF4C1F"/>
    <w:rsid w:val="00EF4CB0"/>
    <w:rsid w:val="00EF6E00"/>
    <w:rsid w:val="00EF7FC6"/>
    <w:rsid w:val="00F00BB3"/>
    <w:rsid w:val="00F02149"/>
    <w:rsid w:val="00F02B65"/>
    <w:rsid w:val="00F037F5"/>
    <w:rsid w:val="00F03CE8"/>
    <w:rsid w:val="00F0444F"/>
    <w:rsid w:val="00F052B2"/>
    <w:rsid w:val="00F06E57"/>
    <w:rsid w:val="00F105C6"/>
    <w:rsid w:val="00F12E16"/>
    <w:rsid w:val="00F130BB"/>
    <w:rsid w:val="00F13559"/>
    <w:rsid w:val="00F1436D"/>
    <w:rsid w:val="00F1669C"/>
    <w:rsid w:val="00F16D0E"/>
    <w:rsid w:val="00F16EF0"/>
    <w:rsid w:val="00F21A5A"/>
    <w:rsid w:val="00F24743"/>
    <w:rsid w:val="00F2746F"/>
    <w:rsid w:val="00F27D73"/>
    <w:rsid w:val="00F33B3D"/>
    <w:rsid w:val="00F36C13"/>
    <w:rsid w:val="00F37C4E"/>
    <w:rsid w:val="00F40085"/>
    <w:rsid w:val="00F40B06"/>
    <w:rsid w:val="00F41561"/>
    <w:rsid w:val="00F41FCD"/>
    <w:rsid w:val="00F431EF"/>
    <w:rsid w:val="00F44344"/>
    <w:rsid w:val="00F516B5"/>
    <w:rsid w:val="00F51D2B"/>
    <w:rsid w:val="00F56E69"/>
    <w:rsid w:val="00F57E2D"/>
    <w:rsid w:val="00F6074E"/>
    <w:rsid w:val="00F61C05"/>
    <w:rsid w:val="00F64687"/>
    <w:rsid w:val="00F6521F"/>
    <w:rsid w:val="00F671FC"/>
    <w:rsid w:val="00F67CBA"/>
    <w:rsid w:val="00F707B4"/>
    <w:rsid w:val="00F75D04"/>
    <w:rsid w:val="00F761A8"/>
    <w:rsid w:val="00F768CF"/>
    <w:rsid w:val="00F768F2"/>
    <w:rsid w:val="00F76E95"/>
    <w:rsid w:val="00F77D07"/>
    <w:rsid w:val="00F8094D"/>
    <w:rsid w:val="00F8136A"/>
    <w:rsid w:val="00F8168D"/>
    <w:rsid w:val="00F81D3B"/>
    <w:rsid w:val="00F827F9"/>
    <w:rsid w:val="00F8473F"/>
    <w:rsid w:val="00F84BAB"/>
    <w:rsid w:val="00F855E5"/>
    <w:rsid w:val="00F879DC"/>
    <w:rsid w:val="00F9080C"/>
    <w:rsid w:val="00F91933"/>
    <w:rsid w:val="00F964D3"/>
    <w:rsid w:val="00F96C39"/>
    <w:rsid w:val="00FA021C"/>
    <w:rsid w:val="00FA04D6"/>
    <w:rsid w:val="00FA2ECF"/>
    <w:rsid w:val="00FB18EC"/>
    <w:rsid w:val="00FB1B75"/>
    <w:rsid w:val="00FB1EA5"/>
    <w:rsid w:val="00FB25C7"/>
    <w:rsid w:val="00FB27D3"/>
    <w:rsid w:val="00FB3916"/>
    <w:rsid w:val="00FB5121"/>
    <w:rsid w:val="00FC0355"/>
    <w:rsid w:val="00FC12A1"/>
    <w:rsid w:val="00FC14C9"/>
    <w:rsid w:val="00FC1D8B"/>
    <w:rsid w:val="00FC296B"/>
    <w:rsid w:val="00FC2DA6"/>
    <w:rsid w:val="00FC7947"/>
    <w:rsid w:val="00FD2872"/>
    <w:rsid w:val="00FD385F"/>
    <w:rsid w:val="00FD4506"/>
    <w:rsid w:val="00FD5160"/>
    <w:rsid w:val="00FD658B"/>
    <w:rsid w:val="00FD6718"/>
    <w:rsid w:val="00FE1DF9"/>
    <w:rsid w:val="00FE1FAE"/>
    <w:rsid w:val="00FE27C3"/>
    <w:rsid w:val="00FE3F5F"/>
    <w:rsid w:val="00FE5E5C"/>
    <w:rsid w:val="00FE61EA"/>
    <w:rsid w:val="00FE748C"/>
    <w:rsid w:val="00FE7B84"/>
    <w:rsid w:val="00FE7F89"/>
    <w:rsid w:val="00FF10FA"/>
    <w:rsid w:val="00FF17E3"/>
    <w:rsid w:val="00FF249B"/>
    <w:rsid w:val="00FF24EB"/>
    <w:rsid w:val="00FF2E06"/>
    <w:rsid w:val="00FF608C"/>
    <w:rsid w:val="00FF630D"/>
    <w:rsid w:val="00FF6BB9"/>
    <w:rsid w:val="019006D7"/>
    <w:rsid w:val="027C5C15"/>
    <w:rsid w:val="0323A035"/>
    <w:rsid w:val="0385ED66"/>
    <w:rsid w:val="03AB24A2"/>
    <w:rsid w:val="04684AEC"/>
    <w:rsid w:val="097954B5"/>
    <w:rsid w:val="0A789103"/>
    <w:rsid w:val="0AE3F9AF"/>
    <w:rsid w:val="0AFF24E2"/>
    <w:rsid w:val="0BA42CE7"/>
    <w:rsid w:val="0DE41FB3"/>
    <w:rsid w:val="0FA47FDF"/>
    <w:rsid w:val="10283053"/>
    <w:rsid w:val="114FAE63"/>
    <w:rsid w:val="116EBC99"/>
    <w:rsid w:val="118E4C5E"/>
    <w:rsid w:val="131E56B5"/>
    <w:rsid w:val="13D0C967"/>
    <w:rsid w:val="14149166"/>
    <w:rsid w:val="1799C4C1"/>
    <w:rsid w:val="1952A0EC"/>
    <w:rsid w:val="195FB876"/>
    <w:rsid w:val="1B8ACC1B"/>
    <w:rsid w:val="1BB536BE"/>
    <w:rsid w:val="1C1CCFF5"/>
    <w:rsid w:val="1C26C688"/>
    <w:rsid w:val="1C8EECB2"/>
    <w:rsid w:val="1EB8E992"/>
    <w:rsid w:val="1EE4537D"/>
    <w:rsid w:val="1F09964A"/>
    <w:rsid w:val="1F1E6497"/>
    <w:rsid w:val="1FDB0ACD"/>
    <w:rsid w:val="21210E0F"/>
    <w:rsid w:val="21A1E072"/>
    <w:rsid w:val="21FBA8A5"/>
    <w:rsid w:val="220D6AA1"/>
    <w:rsid w:val="221B5CC7"/>
    <w:rsid w:val="23CDF7A5"/>
    <w:rsid w:val="23E5F112"/>
    <w:rsid w:val="23F533AB"/>
    <w:rsid w:val="2564B525"/>
    <w:rsid w:val="25E297E1"/>
    <w:rsid w:val="25EA4CCB"/>
    <w:rsid w:val="260B7C80"/>
    <w:rsid w:val="26C29E26"/>
    <w:rsid w:val="29ACBF86"/>
    <w:rsid w:val="2A162FF4"/>
    <w:rsid w:val="2BCB8D59"/>
    <w:rsid w:val="2D011F12"/>
    <w:rsid w:val="2D58F74D"/>
    <w:rsid w:val="2E0F9DF9"/>
    <w:rsid w:val="2F60DB3D"/>
    <w:rsid w:val="300EB7AA"/>
    <w:rsid w:val="30E1FC32"/>
    <w:rsid w:val="31086DEF"/>
    <w:rsid w:val="317B2CA9"/>
    <w:rsid w:val="31C02398"/>
    <w:rsid w:val="3207FD4F"/>
    <w:rsid w:val="324684A6"/>
    <w:rsid w:val="3296F4F0"/>
    <w:rsid w:val="32DFB51D"/>
    <w:rsid w:val="3355038D"/>
    <w:rsid w:val="335BC128"/>
    <w:rsid w:val="34284815"/>
    <w:rsid w:val="34A1C46A"/>
    <w:rsid w:val="34DECECE"/>
    <w:rsid w:val="3547D99A"/>
    <w:rsid w:val="3637D34F"/>
    <w:rsid w:val="37BE9F9B"/>
    <w:rsid w:val="383B1AE5"/>
    <w:rsid w:val="39B2A498"/>
    <w:rsid w:val="39E858EE"/>
    <w:rsid w:val="3BA9442F"/>
    <w:rsid w:val="3DD5844A"/>
    <w:rsid w:val="3E6F4B3E"/>
    <w:rsid w:val="3F351490"/>
    <w:rsid w:val="407ED678"/>
    <w:rsid w:val="40D31000"/>
    <w:rsid w:val="41261A98"/>
    <w:rsid w:val="42B2A860"/>
    <w:rsid w:val="448266AF"/>
    <w:rsid w:val="44AA2FB0"/>
    <w:rsid w:val="44F3F679"/>
    <w:rsid w:val="46462917"/>
    <w:rsid w:val="46A13482"/>
    <w:rsid w:val="47A240D5"/>
    <w:rsid w:val="48595E0B"/>
    <w:rsid w:val="48EC02BD"/>
    <w:rsid w:val="4979B68F"/>
    <w:rsid w:val="4B2AE0B0"/>
    <w:rsid w:val="4B60DA1D"/>
    <w:rsid w:val="4CE991FF"/>
    <w:rsid w:val="4EC969D8"/>
    <w:rsid w:val="4F1DA360"/>
    <w:rsid w:val="506BAAD4"/>
    <w:rsid w:val="5145641F"/>
    <w:rsid w:val="51E9FF97"/>
    <w:rsid w:val="526AACDE"/>
    <w:rsid w:val="52CF6F96"/>
    <w:rsid w:val="53873F6E"/>
    <w:rsid w:val="53BBC4D4"/>
    <w:rsid w:val="54E40060"/>
    <w:rsid w:val="56CC5C61"/>
    <w:rsid w:val="56F2CE1E"/>
    <w:rsid w:val="5782E31A"/>
    <w:rsid w:val="579E4023"/>
    <w:rsid w:val="57C6AB19"/>
    <w:rsid w:val="57D5EDB2"/>
    <w:rsid w:val="5874ACD4"/>
    <w:rsid w:val="5AA0C407"/>
    <w:rsid w:val="5B10B5A2"/>
    <w:rsid w:val="5D6D0BB5"/>
    <w:rsid w:val="5EBEF508"/>
    <w:rsid w:val="5FD18A2D"/>
    <w:rsid w:val="608810E6"/>
    <w:rsid w:val="61679912"/>
    <w:rsid w:val="625A91BC"/>
    <w:rsid w:val="65FAA5D2"/>
    <w:rsid w:val="663F9CC1"/>
    <w:rsid w:val="66DA3090"/>
    <w:rsid w:val="67BEE4FF"/>
    <w:rsid w:val="68BF88D5"/>
    <w:rsid w:val="69637448"/>
    <w:rsid w:val="69F34A89"/>
    <w:rsid w:val="6A5B8D84"/>
    <w:rsid w:val="6BC39374"/>
    <w:rsid w:val="6C3F2FB4"/>
    <w:rsid w:val="6CB0D77E"/>
    <w:rsid w:val="6D8B7214"/>
    <w:rsid w:val="6EB2F024"/>
    <w:rsid w:val="6FFCB20C"/>
    <w:rsid w:val="70B338C5"/>
    <w:rsid w:val="71001C3F"/>
    <w:rsid w:val="711A738C"/>
    <w:rsid w:val="71216F7D"/>
    <w:rsid w:val="737FD30E"/>
    <w:rsid w:val="7463079A"/>
    <w:rsid w:val="74B3CA07"/>
    <w:rsid w:val="75BC8B45"/>
    <w:rsid w:val="78C19114"/>
    <w:rsid w:val="79DAAA69"/>
    <w:rsid w:val="7AD87C73"/>
    <w:rsid w:val="7B048659"/>
    <w:rsid w:val="7BB78042"/>
    <w:rsid w:val="7CCCBCC4"/>
    <w:rsid w:val="7D8A0118"/>
    <w:rsid w:val="7DBCFC36"/>
    <w:rsid w:val="7E4087D1"/>
    <w:rsid w:val="7F008E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89A45"/>
  <w15:docId w15:val="{039352AA-7989-4928-88A3-DD6D152E3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DA6"/>
    <w:pPr>
      <w:spacing w:after="200"/>
    </w:pPr>
    <w:rPr>
      <w:rFonts w:ascii="Barlow" w:hAnsi="Barlow"/>
      <w:sz w:val="22"/>
      <w:szCs w:val="22"/>
    </w:rPr>
  </w:style>
  <w:style w:type="paragraph" w:styleId="Heading1">
    <w:name w:val="heading 1"/>
    <w:basedOn w:val="Normal"/>
    <w:next w:val="Normal"/>
    <w:link w:val="Heading1Char"/>
    <w:qFormat/>
    <w:rsid w:val="009A46C5"/>
    <w:pPr>
      <w:keepNext/>
      <w:keepLines/>
      <w:numPr>
        <w:numId w:val="2"/>
      </w:numPr>
      <w:pBdr>
        <w:top w:val="single" w:sz="4" w:space="1" w:color="auto"/>
        <w:left w:val="single" w:sz="4" w:space="4" w:color="auto"/>
        <w:bottom w:val="single" w:sz="4" w:space="1" w:color="auto"/>
        <w:right w:val="single" w:sz="4" w:space="4" w:color="auto"/>
      </w:pBdr>
      <w:shd w:val="clear" w:color="auto" w:fill="D9D9D9"/>
      <w:spacing w:before="240" w:after="240"/>
      <w:outlineLvl w:val="0"/>
    </w:pPr>
    <w:rPr>
      <w:rFonts w:eastAsia="Times New Roman"/>
      <w:b/>
      <w:bCs/>
      <w:sz w:val="28"/>
      <w:szCs w:val="28"/>
    </w:rPr>
  </w:style>
  <w:style w:type="paragraph" w:styleId="Heading2">
    <w:name w:val="heading 2"/>
    <w:basedOn w:val="Normal"/>
    <w:next w:val="Normal"/>
    <w:link w:val="Heading2Char"/>
    <w:qFormat/>
    <w:rsid w:val="00B57EDE"/>
    <w:pPr>
      <w:keepNext/>
      <w:numPr>
        <w:ilvl w:val="1"/>
        <w:numId w:val="2"/>
      </w:numPr>
      <w:spacing w:before="240" w:after="240"/>
      <w:outlineLvl w:val="1"/>
    </w:pPr>
    <w:rPr>
      <w:rFonts w:eastAsia="Times New Roman"/>
      <w:b/>
      <w:snapToGrid w:val="0"/>
      <w:sz w:val="24"/>
      <w:szCs w:val="24"/>
    </w:rPr>
  </w:style>
  <w:style w:type="paragraph" w:styleId="Heading3">
    <w:name w:val="heading 3"/>
    <w:basedOn w:val="Normal"/>
    <w:next w:val="Normal"/>
    <w:link w:val="Heading3Char"/>
    <w:qFormat/>
    <w:rsid w:val="00942D54"/>
    <w:pPr>
      <w:keepNext/>
      <w:numPr>
        <w:ilvl w:val="2"/>
        <w:numId w:val="2"/>
      </w:numPr>
      <w:spacing w:after="120"/>
      <w:outlineLvl w:val="2"/>
    </w:pPr>
    <w:rPr>
      <w:rFonts w:eastAsia="Times New Roman"/>
      <w:bCs/>
      <w:snapToGrid w:val="0"/>
      <w:color w:val="000000"/>
    </w:rPr>
  </w:style>
  <w:style w:type="paragraph" w:styleId="Heading4">
    <w:name w:val="heading 4"/>
    <w:basedOn w:val="Heading3"/>
    <w:next w:val="Normal"/>
    <w:link w:val="Heading4Char"/>
    <w:unhideWhenUsed/>
    <w:qFormat/>
    <w:rsid w:val="00EF208A"/>
    <w:pPr>
      <w:numPr>
        <w:ilvl w:val="0"/>
        <w:numId w:val="0"/>
      </w:numPr>
      <w:spacing w:before="120"/>
      <w:ind w:left="288"/>
      <w:outlineLvl w:val="3"/>
    </w:pPr>
    <w:rPr>
      <w:i/>
    </w:rPr>
  </w:style>
  <w:style w:type="paragraph" w:styleId="Heading5">
    <w:name w:val="heading 5"/>
    <w:basedOn w:val="Normal"/>
    <w:next w:val="Normal"/>
    <w:link w:val="Heading5Char"/>
    <w:unhideWhenUsed/>
    <w:qFormat/>
    <w:rsid w:val="00BE3FB0"/>
    <w:pPr>
      <w:keepNext/>
      <w:keepLines/>
      <w:numPr>
        <w:ilvl w:val="4"/>
        <w:numId w:val="2"/>
      </w:numPr>
      <w:spacing w:before="200" w:after="0"/>
      <w:outlineLvl w:val="4"/>
    </w:pPr>
    <w:rPr>
      <w:rFonts w:ascii="Cambria" w:eastAsia="Times New Roman" w:hAnsi="Cambria"/>
      <w:color w:val="243F60"/>
    </w:rPr>
  </w:style>
  <w:style w:type="paragraph" w:styleId="Heading6">
    <w:name w:val="heading 6"/>
    <w:basedOn w:val="Normal"/>
    <w:next w:val="Normal"/>
    <w:link w:val="Heading6Char"/>
    <w:unhideWhenUsed/>
    <w:qFormat/>
    <w:rsid w:val="00BE3FB0"/>
    <w:pPr>
      <w:keepNext/>
      <w:keepLines/>
      <w:numPr>
        <w:ilvl w:val="5"/>
        <w:numId w:val="2"/>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nhideWhenUsed/>
    <w:qFormat/>
    <w:rsid w:val="00BE3FB0"/>
    <w:pPr>
      <w:keepNext/>
      <w:keepLines/>
      <w:numPr>
        <w:ilvl w:val="6"/>
        <w:numId w:val="2"/>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nhideWhenUsed/>
    <w:qFormat/>
    <w:rsid w:val="00BE3FB0"/>
    <w:pPr>
      <w:keepNext/>
      <w:keepLines/>
      <w:numPr>
        <w:ilvl w:val="7"/>
        <w:numId w:val="2"/>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nhideWhenUsed/>
    <w:qFormat/>
    <w:rsid w:val="00BE3FB0"/>
    <w:pPr>
      <w:keepNext/>
      <w:keepLines/>
      <w:numPr>
        <w:ilvl w:val="8"/>
        <w:numId w:val="2"/>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2EA8"/>
    <w:pPr>
      <w:tabs>
        <w:tab w:val="center" w:pos="4680"/>
        <w:tab w:val="right" w:pos="9360"/>
      </w:tabs>
      <w:spacing w:after="0"/>
    </w:pPr>
  </w:style>
  <w:style w:type="character" w:customStyle="1" w:styleId="HeaderChar">
    <w:name w:val="Header Char"/>
    <w:basedOn w:val="DefaultParagraphFont"/>
    <w:link w:val="Header"/>
    <w:uiPriority w:val="99"/>
    <w:rsid w:val="00022EA8"/>
  </w:style>
  <w:style w:type="paragraph" w:styleId="Footer">
    <w:name w:val="footer"/>
    <w:basedOn w:val="Normal"/>
    <w:link w:val="FooterChar"/>
    <w:unhideWhenUsed/>
    <w:rsid w:val="00022EA8"/>
    <w:pPr>
      <w:tabs>
        <w:tab w:val="center" w:pos="4680"/>
        <w:tab w:val="right" w:pos="9360"/>
      </w:tabs>
      <w:spacing w:after="0"/>
    </w:pPr>
  </w:style>
  <w:style w:type="character" w:customStyle="1" w:styleId="FooterChar">
    <w:name w:val="Footer Char"/>
    <w:basedOn w:val="DefaultParagraphFont"/>
    <w:link w:val="Footer"/>
    <w:rsid w:val="00022EA8"/>
  </w:style>
  <w:style w:type="paragraph" w:styleId="ListParagraph">
    <w:name w:val="List Paragraph"/>
    <w:basedOn w:val="Normal"/>
    <w:uiPriority w:val="34"/>
    <w:qFormat/>
    <w:rsid w:val="009A46C5"/>
    <w:pPr>
      <w:numPr>
        <w:numId w:val="4"/>
      </w:numPr>
    </w:pPr>
  </w:style>
  <w:style w:type="paragraph" w:customStyle="1" w:styleId="BulletPoint">
    <w:name w:val="Bullet Point"/>
    <w:basedOn w:val="Normal"/>
    <w:rsid w:val="00CE2351"/>
    <w:pPr>
      <w:numPr>
        <w:numId w:val="1"/>
      </w:numPr>
    </w:pPr>
  </w:style>
  <w:style w:type="paragraph" w:styleId="BodyText">
    <w:name w:val="Body Text"/>
    <w:basedOn w:val="Normal"/>
    <w:link w:val="BodyTextChar"/>
    <w:semiHidden/>
    <w:rsid w:val="00CE2351"/>
    <w:pPr>
      <w:spacing w:after="0"/>
    </w:pPr>
    <w:rPr>
      <w:rFonts w:ascii="Book Antiqua" w:eastAsia="Times New Roman" w:hAnsi="Book Antiqua"/>
      <w:sz w:val="24"/>
      <w:szCs w:val="20"/>
    </w:rPr>
  </w:style>
  <w:style w:type="character" w:customStyle="1" w:styleId="BodyTextChar">
    <w:name w:val="Body Text Char"/>
    <w:basedOn w:val="DefaultParagraphFont"/>
    <w:link w:val="BodyText"/>
    <w:semiHidden/>
    <w:rsid w:val="00CE2351"/>
    <w:rPr>
      <w:rFonts w:ascii="Book Antiqua" w:eastAsia="Times New Roman" w:hAnsi="Book Antiqua" w:cs="Times New Roman"/>
      <w:sz w:val="24"/>
      <w:szCs w:val="20"/>
    </w:rPr>
  </w:style>
  <w:style w:type="paragraph" w:styleId="BalloonText">
    <w:name w:val="Balloon Text"/>
    <w:basedOn w:val="Normal"/>
    <w:link w:val="BalloonTextChar"/>
    <w:uiPriority w:val="99"/>
    <w:semiHidden/>
    <w:unhideWhenUsed/>
    <w:rsid w:val="00CE235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351"/>
    <w:rPr>
      <w:rFonts w:ascii="Tahoma" w:hAnsi="Tahoma" w:cs="Tahoma"/>
      <w:sz w:val="16"/>
      <w:szCs w:val="16"/>
    </w:rPr>
  </w:style>
  <w:style w:type="paragraph" w:styleId="BodyText2">
    <w:name w:val="Body Text 2"/>
    <w:basedOn w:val="Normal"/>
    <w:link w:val="BodyText2Char"/>
    <w:uiPriority w:val="99"/>
    <w:semiHidden/>
    <w:unhideWhenUsed/>
    <w:rsid w:val="00124F55"/>
    <w:pPr>
      <w:spacing w:after="120" w:line="480" w:lineRule="auto"/>
    </w:pPr>
  </w:style>
  <w:style w:type="character" w:customStyle="1" w:styleId="BodyText2Char">
    <w:name w:val="Body Text 2 Char"/>
    <w:basedOn w:val="DefaultParagraphFont"/>
    <w:link w:val="BodyText2"/>
    <w:uiPriority w:val="99"/>
    <w:semiHidden/>
    <w:rsid w:val="00124F55"/>
  </w:style>
  <w:style w:type="character" w:customStyle="1" w:styleId="Heading2Char">
    <w:name w:val="Heading 2 Char"/>
    <w:basedOn w:val="DefaultParagraphFont"/>
    <w:link w:val="Heading2"/>
    <w:rsid w:val="00B57EDE"/>
    <w:rPr>
      <w:rFonts w:ascii="Barlow" w:eastAsia="Times New Roman" w:hAnsi="Barlow"/>
      <w:b/>
      <w:snapToGrid w:val="0"/>
      <w:sz w:val="24"/>
      <w:szCs w:val="24"/>
    </w:rPr>
  </w:style>
  <w:style w:type="character" w:customStyle="1" w:styleId="Heading3Char">
    <w:name w:val="Heading 3 Char"/>
    <w:basedOn w:val="DefaultParagraphFont"/>
    <w:link w:val="Heading3"/>
    <w:rsid w:val="00942D54"/>
    <w:rPr>
      <w:rFonts w:ascii="Barlow" w:eastAsia="Times New Roman" w:hAnsi="Barlow"/>
      <w:bCs/>
      <w:snapToGrid w:val="0"/>
      <w:color w:val="000000"/>
      <w:sz w:val="22"/>
      <w:szCs w:val="22"/>
    </w:rPr>
  </w:style>
  <w:style w:type="table" w:styleId="TableGrid">
    <w:name w:val="Table Grid"/>
    <w:basedOn w:val="TableNormal"/>
    <w:uiPriority w:val="59"/>
    <w:rsid w:val="00CB4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64F0"/>
    <w:rPr>
      <w:color w:val="808080"/>
    </w:rPr>
  </w:style>
  <w:style w:type="character" w:customStyle="1" w:styleId="Heading1Char">
    <w:name w:val="Heading 1 Char"/>
    <w:basedOn w:val="DefaultParagraphFont"/>
    <w:link w:val="Heading1"/>
    <w:uiPriority w:val="9"/>
    <w:rsid w:val="009A46C5"/>
    <w:rPr>
      <w:rFonts w:ascii="Barlow" w:eastAsia="Times New Roman" w:hAnsi="Barlow"/>
      <w:b/>
      <w:bCs/>
      <w:sz w:val="28"/>
      <w:szCs w:val="28"/>
      <w:shd w:val="clear" w:color="auto" w:fill="D9D9D9"/>
    </w:rPr>
  </w:style>
  <w:style w:type="character" w:styleId="CommentReference">
    <w:name w:val="annotation reference"/>
    <w:basedOn w:val="DefaultParagraphFont"/>
    <w:uiPriority w:val="99"/>
    <w:unhideWhenUsed/>
    <w:rsid w:val="007D49CD"/>
    <w:rPr>
      <w:sz w:val="16"/>
      <w:szCs w:val="16"/>
    </w:rPr>
  </w:style>
  <w:style w:type="paragraph" w:styleId="CommentText">
    <w:name w:val="annotation text"/>
    <w:basedOn w:val="Normal"/>
    <w:link w:val="CommentTextChar"/>
    <w:uiPriority w:val="99"/>
    <w:unhideWhenUsed/>
    <w:rsid w:val="007D49CD"/>
    <w:rPr>
      <w:sz w:val="20"/>
      <w:szCs w:val="20"/>
    </w:rPr>
  </w:style>
  <w:style w:type="character" w:customStyle="1" w:styleId="CommentTextChar">
    <w:name w:val="Comment Text Char"/>
    <w:basedOn w:val="DefaultParagraphFont"/>
    <w:link w:val="CommentText"/>
    <w:uiPriority w:val="99"/>
    <w:rsid w:val="007D49CD"/>
    <w:rPr>
      <w:sz w:val="20"/>
      <w:szCs w:val="20"/>
    </w:rPr>
  </w:style>
  <w:style w:type="paragraph" w:styleId="CommentSubject">
    <w:name w:val="annotation subject"/>
    <w:basedOn w:val="CommentText"/>
    <w:next w:val="CommentText"/>
    <w:link w:val="CommentSubjectChar"/>
    <w:uiPriority w:val="99"/>
    <w:semiHidden/>
    <w:unhideWhenUsed/>
    <w:rsid w:val="007D49CD"/>
    <w:rPr>
      <w:b/>
      <w:bCs/>
    </w:rPr>
  </w:style>
  <w:style w:type="character" w:customStyle="1" w:styleId="CommentSubjectChar">
    <w:name w:val="Comment Subject Char"/>
    <w:basedOn w:val="CommentTextChar"/>
    <w:link w:val="CommentSubject"/>
    <w:uiPriority w:val="99"/>
    <w:semiHidden/>
    <w:rsid w:val="007D49CD"/>
    <w:rPr>
      <w:b/>
      <w:bCs/>
      <w:sz w:val="20"/>
      <w:szCs w:val="20"/>
    </w:rPr>
  </w:style>
  <w:style w:type="character" w:styleId="PageNumber">
    <w:name w:val="page number"/>
    <w:basedOn w:val="DefaultParagraphFont"/>
    <w:rsid w:val="0098500C"/>
  </w:style>
  <w:style w:type="paragraph" w:styleId="NoSpacing">
    <w:name w:val="No Spacing"/>
    <w:uiPriority w:val="1"/>
    <w:qFormat/>
    <w:rsid w:val="0098500C"/>
    <w:rPr>
      <w:sz w:val="22"/>
      <w:szCs w:val="22"/>
    </w:rPr>
  </w:style>
  <w:style w:type="character" w:customStyle="1" w:styleId="Heading4Char">
    <w:name w:val="Heading 4 Char"/>
    <w:basedOn w:val="DefaultParagraphFont"/>
    <w:link w:val="Heading4"/>
    <w:uiPriority w:val="9"/>
    <w:rsid w:val="00EF208A"/>
    <w:rPr>
      <w:rFonts w:ascii="Barlow" w:eastAsia="Times New Roman" w:hAnsi="Barlow"/>
      <w:bCs/>
      <w:i/>
      <w:snapToGrid w:val="0"/>
      <w:color w:val="000000"/>
    </w:rPr>
  </w:style>
  <w:style w:type="character" w:customStyle="1" w:styleId="Heading5Char">
    <w:name w:val="Heading 5 Char"/>
    <w:basedOn w:val="DefaultParagraphFont"/>
    <w:link w:val="Heading5"/>
    <w:uiPriority w:val="9"/>
    <w:semiHidden/>
    <w:rsid w:val="00BE3FB0"/>
    <w:rPr>
      <w:rFonts w:ascii="Cambria" w:eastAsia="Times New Roman" w:hAnsi="Cambria"/>
      <w:color w:val="243F60"/>
      <w:sz w:val="22"/>
      <w:szCs w:val="22"/>
    </w:rPr>
  </w:style>
  <w:style w:type="character" w:customStyle="1" w:styleId="Heading6Char">
    <w:name w:val="Heading 6 Char"/>
    <w:basedOn w:val="DefaultParagraphFont"/>
    <w:link w:val="Heading6"/>
    <w:uiPriority w:val="9"/>
    <w:semiHidden/>
    <w:rsid w:val="00BE3FB0"/>
    <w:rPr>
      <w:rFonts w:ascii="Cambria" w:eastAsia="Times New Roman" w:hAnsi="Cambria"/>
      <w:i/>
      <w:iCs/>
      <w:color w:val="243F60"/>
      <w:sz w:val="22"/>
      <w:szCs w:val="22"/>
    </w:rPr>
  </w:style>
  <w:style w:type="character" w:customStyle="1" w:styleId="Heading7Char">
    <w:name w:val="Heading 7 Char"/>
    <w:basedOn w:val="DefaultParagraphFont"/>
    <w:link w:val="Heading7"/>
    <w:uiPriority w:val="9"/>
    <w:semiHidden/>
    <w:rsid w:val="00BE3FB0"/>
    <w:rPr>
      <w:rFonts w:ascii="Cambria" w:eastAsia="Times New Roman" w:hAnsi="Cambria"/>
      <w:i/>
      <w:iCs/>
      <w:color w:val="404040"/>
      <w:sz w:val="22"/>
      <w:szCs w:val="22"/>
    </w:rPr>
  </w:style>
  <w:style w:type="character" w:customStyle="1" w:styleId="Heading8Char">
    <w:name w:val="Heading 8 Char"/>
    <w:basedOn w:val="DefaultParagraphFont"/>
    <w:link w:val="Heading8"/>
    <w:uiPriority w:val="9"/>
    <w:semiHidden/>
    <w:rsid w:val="00BE3FB0"/>
    <w:rPr>
      <w:rFonts w:ascii="Cambria" w:eastAsia="Times New Roman" w:hAnsi="Cambria"/>
      <w:color w:val="404040"/>
    </w:rPr>
  </w:style>
  <w:style w:type="character" w:customStyle="1" w:styleId="Heading9Char">
    <w:name w:val="Heading 9 Char"/>
    <w:basedOn w:val="DefaultParagraphFont"/>
    <w:link w:val="Heading9"/>
    <w:uiPriority w:val="9"/>
    <w:semiHidden/>
    <w:rsid w:val="00BE3FB0"/>
    <w:rPr>
      <w:rFonts w:ascii="Cambria" w:eastAsia="Times New Roman" w:hAnsi="Cambria"/>
      <w:i/>
      <w:iCs/>
      <w:color w:val="404040"/>
    </w:rPr>
  </w:style>
  <w:style w:type="paragraph" w:styleId="Caption">
    <w:name w:val="caption"/>
    <w:basedOn w:val="Normal"/>
    <w:next w:val="Normal"/>
    <w:uiPriority w:val="35"/>
    <w:unhideWhenUsed/>
    <w:qFormat/>
    <w:rsid w:val="002A282E"/>
    <w:rPr>
      <w:i/>
      <w:iCs/>
      <w:color w:val="1F497D" w:themeColor="text2"/>
      <w:sz w:val="18"/>
      <w:szCs w:val="18"/>
    </w:rPr>
  </w:style>
  <w:style w:type="paragraph" w:styleId="NormalWeb">
    <w:name w:val="Normal (Web)"/>
    <w:basedOn w:val="Normal"/>
    <w:uiPriority w:val="99"/>
    <w:unhideWhenUsed/>
    <w:rsid w:val="000D670D"/>
    <w:pPr>
      <w:spacing w:before="100" w:beforeAutospacing="1" w:after="100" w:afterAutospacing="1"/>
    </w:pPr>
    <w:rPr>
      <w:rFonts w:ascii="Times New Roman" w:eastAsiaTheme="minorEastAsia" w:hAnsi="Times New Roman"/>
      <w:sz w:val="24"/>
      <w:szCs w:val="24"/>
    </w:rPr>
  </w:style>
  <w:style w:type="character" w:styleId="Hyperlink">
    <w:name w:val="Hyperlink"/>
    <w:basedOn w:val="DefaultParagraphFont"/>
    <w:uiPriority w:val="99"/>
    <w:unhideWhenUsed/>
    <w:rsid w:val="00FD2872"/>
    <w:rPr>
      <w:color w:val="0000FF" w:themeColor="hyperlink"/>
      <w:u w:val="single"/>
    </w:rPr>
  </w:style>
  <w:style w:type="character" w:styleId="UnresolvedMention">
    <w:name w:val="Unresolved Mention"/>
    <w:basedOn w:val="DefaultParagraphFont"/>
    <w:uiPriority w:val="99"/>
    <w:semiHidden/>
    <w:unhideWhenUsed/>
    <w:rsid w:val="00FD2872"/>
    <w:rPr>
      <w:color w:val="808080"/>
      <w:shd w:val="clear" w:color="auto" w:fill="E6E6E6"/>
    </w:rPr>
  </w:style>
  <w:style w:type="paragraph" w:customStyle="1" w:styleId="TableBullet">
    <w:name w:val="Table Bullet"/>
    <w:basedOn w:val="Normal"/>
    <w:link w:val="TableBulletChar"/>
    <w:uiPriority w:val="7"/>
    <w:qFormat/>
    <w:rsid w:val="009A46C5"/>
    <w:pPr>
      <w:numPr>
        <w:numId w:val="3"/>
      </w:numPr>
      <w:spacing w:before="40" w:after="0"/>
    </w:pPr>
    <w:rPr>
      <w:rFonts w:eastAsia="Times New Roman"/>
      <w:sz w:val="20"/>
      <w:szCs w:val="20"/>
    </w:rPr>
  </w:style>
  <w:style w:type="paragraph" w:customStyle="1" w:styleId="TableText">
    <w:name w:val="Table Text"/>
    <w:basedOn w:val="Normal"/>
    <w:uiPriority w:val="5"/>
    <w:qFormat/>
    <w:rsid w:val="00E14F35"/>
    <w:pPr>
      <w:spacing w:before="40" w:after="40"/>
    </w:pPr>
    <w:rPr>
      <w:rFonts w:ascii="Arial" w:eastAsia="Times New Roman" w:hAnsi="Arial"/>
      <w:color w:val="000000"/>
      <w:sz w:val="20"/>
      <w:szCs w:val="20"/>
    </w:rPr>
  </w:style>
  <w:style w:type="character" w:customStyle="1" w:styleId="TableBulletChar">
    <w:name w:val="Table Bullet Char"/>
    <w:basedOn w:val="DefaultParagraphFont"/>
    <w:link w:val="TableBullet"/>
    <w:uiPriority w:val="7"/>
    <w:rsid w:val="009A46C5"/>
    <w:rPr>
      <w:rFonts w:ascii="Barlow" w:eastAsia="Times New Roman" w:hAnsi="Barlow"/>
    </w:rPr>
  </w:style>
  <w:style w:type="paragraph" w:styleId="Revision">
    <w:name w:val="Revision"/>
    <w:hidden/>
    <w:uiPriority w:val="99"/>
    <w:semiHidden/>
    <w:rsid w:val="00D83E21"/>
    <w:rPr>
      <w:sz w:val="22"/>
      <w:szCs w:val="22"/>
    </w:rPr>
  </w:style>
  <w:style w:type="paragraph" w:styleId="Title">
    <w:name w:val="Title"/>
    <w:basedOn w:val="Normal"/>
    <w:next w:val="Normal"/>
    <w:link w:val="TitleChar"/>
    <w:uiPriority w:val="10"/>
    <w:qFormat/>
    <w:rsid w:val="00A5391C"/>
    <w:pPr>
      <w:contextualSpacing/>
      <w:jc w:val="center"/>
    </w:pPr>
    <w:rPr>
      <w:rFonts w:asciiTheme="minorHAnsi" w:hAnsiTheme="minorHAnsi" w:cstheme="minorHAnsi"/>
      <w:sz w:val="44"/>
      <w:szCs w:val="44"/>
    </w:rPr>
  </w:style>
  <w:style w:type="character" w:customStyle="1" w:styleId="TitleChar">
    <w:name w:val="Title Char"/>
    <w:basedOn w:val="DefaultParagraphFont"/>
    <w:link w:val="Title"/>
    <w:uiPriority w:val="10"/>
    <w:rsid w:val="00A5391C"/>
    <w:rPr>
      <w:rFonts w:asciiTheme="minorHAnsi" w:hAnsiTheme="minorHAnsi" w:cstheme="minorHAnsi"/>
      <w:sz w:val="44"/>
      <w:szCs w:val="44"/>
    </w:rPr>
  </w:style>
  <w:style w:type="character" w:styleId="FollowedHyperlink">
    <w:name w:val="FollowedHyperlink"/>
    <w:basedOn w:val="DefaultParagraphFont"/>
    <w:uiPriority w:val="99"/>
    <w:semiHidden/>
    <w:unhideWhenUsed/>
    <w:rsid w:val="008B5D9F"/>
    <w:rPr>
      <w:color w:val="800080" w:themeColor="followedHyperlink"/>
      <w:u w:val="single"/>
    </w:rPr>
  </w:style>
  <w:style w:type="paragraph" w:styleId="Subtitle">
    <w:name w:val="Subtitle"/>
    <w:basedOn w:val="Normal"/>
    <w:next w:val="Normal"/>
    <w:link w:val="SubtitleChar"/>
    <w:uiPriority w:val="11"/>
    <w:qFormat/>
    <w:rsid w:val="003F63E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F63E6"/>
    <w:rPr>
      <w:rFonts w:asciiTheme="minorHAnsi" w:eastAsiaTheme="minorEastAsia" w:hAnsiTheme="minorHAnsi" w:cstheme="minorBidi"/>
      <w:color w:val="5A5A5A" w:themeColor="text1" w:themeTint="A5"/>
      <w:spacing w:val="15"/>
      <w:sz w:val="22"/>
      <w:szCs w:val="22"/>
    </w:rPr>
  </w:style>
  <w:style w:type="paragraph" w:styleId="TOCHeading">
    <w:name w:val="TOC Heading"/>
    <w:basedOn w:val="Heading1"/>
    <w:next w:val="Normal"/>
    <w:uiPriority w:val="39"/>
    <w:unhideWhenUsed/>
    <w:qFormat/>
    <w:rsid w:val="006B4F1F"/>
    <w:pPr>
      <w:numPr>
        <w:numId w:val="0"/>
      </w:numPr>
      <w:pBdr>
        <w:top w:val="none" w:sz="0" w:space="0" w:color="auto"/>
        <w:left w:val="none" w:sz="0" w:space="0" w:color="auto"/>
        <w:bottom w:val="none" w:sz="0" w:space="0" w:color="auto"/>
        <w:right w:val="none" w:sz="0" w:space="0" w:color="auto"/>
      </w:pBdr>
      <w:shd w:val="clear" w:color="auto" w:fill="auto"/>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character" w:styleId="IntenseEmphasis">
    <w:name w:val="Intense Emphasis"/>
    <w:basedOn w:val="DefaultParagraphFont"/>
    <w:uiPriority w:val="21"/>
    <w:qFormat/>
    <w:rsid w:val="00CC4280"/>
    <w:rPr>
      <w:i/>
      <w:iCs/>
      <w:color w:val="4F81BD" w:themeColor="accent1"/>
    </w:rPr>
  </w:style>
  <w:style w:type="character" w:styleId="Emphasis">
    <w:name w:val="Emphasis"/>
    <w:basedOn w:val="DefaultParagraphFont"/>
    <w:uiPriority w:val="20"/>
    <w:qFormat/>
    <w:rsid w:val="00A30967"/>
    <w:rPr>
      <w:i/>
      <w:iCs/>
    </w:rPr>
  </w:style>
  <w:style w:type="character" w:styleId="SubtleEmphasis">
    <w:name w:val="Subtle Emphasis"/>
    <w:basedOn w:val="DefaultParagraphFont"/>
    <w:uiPriority w:val="19"/>
    <w:qFormat/>
    <w:rsid w:val="00A30967"/>
    <w:rPr>
      <w:i/>
      <w:iCs/>
      <w:color w:val="404040" w:themeColor="text1" w:themeTint="BF"/>
    </w:rPr>
  </w:style>
  <w:style w:type="character" w:styleId="Strong">
    <w:name w:val="Strong"/>
    <w:basedOn w:val="DefaultParagraphFont"/>
    <w:uiPriority w:val="22"/>
    <w:qFormat/>
    <w:rsid w:val="00A30967"/>
    <w:rPr>
      <w:b/>
      <w:bCs/>
    </w:rPr>
  </w:style>
  <w:style w:type="table" w:styleId="LightShading-Accent1">
    <w:name w:val="Light Shading Accent 1"/>
    <w:basedOn w:val="TableNormal"/>
    <w:uiPriority w:val="60"/>
    <w:rsid w:val="004653D3"/>
    <w:rPr>
      <w:rFonts w:ascii="Times New Roman" w:eastAsia="Times New Roman" w:hAnsi="Times New Roman"/>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noteText">
    <w:name w:val="footnote text"/>
    <w:basedOn w:val="Normal"/>
    <w:link w:val="FootnoteTextChar"/>
    <w:uiPriority w:val="99"/>
    <w:rsid w:val="004653D3"/>
    <w:pPr>
      <w:spacing w:after="0"/>
      <w:ind w:left="720"/>
    </w:pPr>
    <w:rPr>
      <w:rFonts w:ascii="Arial" w:eastAsia="Times New Roman" w:hAnsi="Arial"/>
      <w:sz w:val="20"/>
      <w:szCs w:val="20"/>
    </w:rPr>
  </w:style>
  <w:style w:type="character" w:customStyle="1" w:styleId="FootnoteTextChar">
    <w:name w:val="Footnote Text Char"/>
    <w:basedOn w:val="DefaultParagraphFont"/>
    <w:link w:val="FootnoteText"/>
    <w:uiPriority w:val="99"/>
    <w:rsid w:val="004653D3"/>
    <w:rPr>
      <w:rFonts w:ascii="Arial" w:eastAsia="Times New Roman" w:hAnsi="Arial"/>
    </w:rPr>
  </w:style>
  <w:style w:type="character" w:styleId="FootnoteReference">
    <w:name w:val="footnote reference"/>
    <w:basedOn w:val="DefaultParagraphFont"/>
    <w:uiPriority w:val="99"/>
    <w:rsid w:val="004653D3"/>
    <w:rPr>
      <w:vertAlign w:val="superscript"/>
    </w:rPr>
  </w:style>
  <w:style w:type="paragraph" w:styleId="TOC2">
    <w:name w:val="toc 2"/>
    <w:basedOn w:val="Normal"/>
    <w:next w:val="Normal"/>
    <w:autoRedefine/>
    <w:uiPriority w:val="39"/>
    <w:unhideWhenUsed/>
    <w:rsid w:val="005975CB"/>
    <w:pPr>
      <w:spacing w:after="100"/>
      <w:ind w:left="220"/>
    </w:pPr>
  </w:style>
  <w:style w:type="paragraph" w:styleId="TOC1">
    <w:name w:val="toc 1"/>
    <w:basedOn w:val="Normal"/>
    <w:next w:val="Normal"/>
    <w:autoRedefine/>
    <w:uiPriority w:val="39"/>
    <w:unhideWhenUsed/>
    <w:rsid w:val="005975CB"/>
    <w:pPr>
      <w:spacing w:after="100"/>
    </w:pPr>
  </w:style>
  <w:style w:type="table" w:customStyle="1" w:styleId="TableGrid1">
    <w:name w:val="Table Grid1"/>
    <w:basedOn w:val="TableNormal"/>
    <w:next w:val="TableGrid"/>
    <w:uiPriority w:val="39"/>
    <w:rsid w:val="00A13E1F"/>
    <w:rPr>
      <w:rFonts w:cs="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F08DC"/>
  </w:style>
  <w:style w:type="character" w:customStyle="1" w:styleId="eop">
    <w:name w:val="eop"/>
    <w:basedOn w:val="DefaultParagraphFont"/>
    <w:rsid w:val="005F08DC"/>
  </w:style>
  <w:style w:type="paragraph" w:styleId="ListBullet">
    <w:name w:val="List Bullet"/>
    <w:basedOn w:val="Normal"/>
    <w:autoRedefine/>
    <w:semiHidden/>
    <w:rsid w:val="00D35DC6"/>
    <w:pPr>
      <w:numPr>
        <w:numId w:val="10"/>
      </w:numPr>
      <w:spacing w:before="120" w:after="0"/>
    </w:pPr>
    <w:rPr>
      <w:rFonts w:ascii="Arial" w:hAnsi="Arial" w:cs="Arial"/>
      <w:sz w:val="20"/>
      <w:szCs w:val="20"/>
      <w:lang w:eastAsia="de-DE"/>
    </w:rPr>
  </w:style>
  <w:style w:type="character" w:styleId="Mention">
    <w:name w:val="Mention"/>
    <w:basedOn w:val="DefaultParagraphFont"/>
    <w:uiPriority w:val="99"/>
    <w:unhideWhenUsed/>
    <w:rsid w:val="00D35DC6"/>
    <w:rPr>
      <w:color w:val="2B579A"/>
      <w:shd w:val="clear" w:color="auto" w:fill="E1DFDD"/>
    </w:rPr>
  </w:style>
  <w:style w:type="table" w:customStyle="1" w:styleId="TableGrid2">
    <w:name w:val="Table Grid2"/>
    <w:basedOn w:val="TableNormal"/>
    <w:next w:val="TableGrid"/>
    <w:uiPriority w:val="39"/>
    <w:rsid w:val="000232A2"/>
    <w:pPr>
      <w:spacing w:after="120" w:line="264" w:lineRule="auto"/>
    </w:pPr>
    <w:rPr>
      <w:rFonts w:cs="Arial"/>
      <w:sz w:val="22"/>
      <w:szCs w:val="22"/>
      <w:lang w:val="pl-P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2797">
      <w:bodyDiv w:val="1"/>
      <w:marLeft w:val="0"/>
      <w:marRight w:val="0"/>
      <w:marTop w:val="0"/>
      <w:marBottom w:val="0"/>
      <w:divBdr>
        <w:top w:val="none" w:sz="0" w:space="0" w:color="auto"/>
        <w:left w:val="none" w:sz="0" w:space="0" w:color="auto"/>
        <w:bottom w:val="none" w:sz="0" w:space="0" w:color="auto"/>
        <w:right w:val="none" w:sz="0" w:space="0" w:color="auto"/>
      </w:divBdr>
    </w:div>
    <w:div w:id="55706188">
      <w:bodyDiv w:val="1"/>
      <w:marLeft w:val="0"/>
      <w:marRight w:val="0"/>
      <w:marTop w:val="0"/>
      <w:marBottom w:val="0"/>
      <w:divBdr>
        <w:top w:val="none" w:sz="0" w:space="0" w:color="auto"/>
        <w:left w:val="none" w:sz="0" w:space="0" w:color="auto"/>
        <w:bottom w:val="none" w:sz="0" w:space="0" w:color="auto"/>
        <w:right w:val="none" w:sz="0" w:space="0" w:color="auto"/>
      </w:divBdr>
    </w:div>
    <w:div w:id="88083526">
      <w:bodyDiv w:val="1"/>
      <w:marLeft w:val="0"/>
      <w:marRight w:val="0"/>
      <w:marTop w:val="0"/>
      <w:marBottom w:val="0"/>
      <w:divBdr>
        <w:top w:val="none" w:sz="0" w:space="0" w:color="auto"/>
        <w:left w:val="none" w:sz="0" w:space="0" w:color="auto"/>
        <w:bottom w:val="none" w:sz="0" w:space="0" w:color="auto"/>
        <w:right w:val="none" w:sz="0" w:space="0" w:color="auto"/>
      </w:divBdr>
      <w:divsChild>
        <w:div w:id="210574945">
          <w:marLeft w:val="274"/>
          <w:marRight w:val="0"/>
          <w:marTop w:val="0"/>
          <w:marBottom w:val="40"/>
          <w:divBdr>
            <w:top w:val="none" w:sz="0" w:space="0" w:color="auto"/>
            <w:left w:val="none" w:sz="0" w:space="0" w:color="auto"/>
            <w:bottom w:val="none" w:sz="0" w:space="0" w:color="auto"/>
            <w:right w:val="none" w:sz="0" w:space="0" w:color="auto"/>
          </w:divBdr>
        </w:div>
        <w:div w:id="211045773">
          <w:marLeft w:val="274"/>
          <w:marRight w:val="0"/>
          <w:marTop w:val="0"/>
          <w:marBottom w:val="40"/>
          <w:divBdr>
            <w:top w:val="none" w:sz="0" w:space="0" w:color="auto"/>
            <w:left w:val="none" w:sz="0" w:space="0" w:color="auto"/>
            <w:bottom w:val="none" w:sz="0" w:space="0" w:color="auto"/>
            <w:right w:val="none" w:sz="0" w:space="0" w:color="auto"/>
          </w:divBdr>
        </w:div>
        <w:div w:id="890188782">
          <w:marLeft w:val="274"/>
          <w:marRight w:val="0"/>
          <w:marTop w:val="0"/>
          <w:marBottom w:val="40"/>
          <w:divBdr>
            <w:top w:val="none" w:sz="0" w:space="0" w:color="auto"/>
            <w:left w:val="none" w:sz="0" w:space="0" w:color="auto"/>
            <w:bottom w:val="none" w:sz="0" w:space="0" w:color="auto"/>
            <w:right w:val="none" w:sz="0" w:space="0" w:color="auto"/>
          </w:divBdr>
        </w:div>
        <w:div w:id="1315186074">
          <w:marLeft w:val="274"/>
          <w:marRight w:val="0"/>
          <w:marTop w:val="0"/>
          <w:marBottom w:val="40"/>
          <w:divBdr>
            <w:top w:val="none" w:sz="0" w:space="0" w:color="auto"/>
            <w:left w:val="none" w:sz="0" w:space="0" w:color="auto"/>
            <w:bottom w:val="none" w:sz="0" w:space="0" w:color="auto"/>
            <w:right w:val="none" w:sz="0" w:space="0" w:color="auto"/>
          </w:divBdr>
        </w:div>
        <w:div w:id="1319531764">
          <w:marLeft w:val="274"/>
          <w:marRight w:val="0"/>
          <w:marTop w:val="0"/>
          <w:marBottom w:val="40"/>
          <w:divBdr>
            <w:top w:val="none" w:sz="0" w:space="0" w:color="auto"/>
            <w:left w:val="none" w:sz="0" w:space="0" w:color="auto"/>
            <w:bottom w:val="none" w:sz="0" w:space="0" w:color="auto"/>
            <w:right w:val="none" w:sz="0" w:space="0" w:color="auto"/>
          </w:divBdr>
        </w:div>
        <w:div w:id="1568607105">
          <w:marLeft w:val="274"/>
          <w:marRight w:val="0"/>
          <w:marTop w:val="0"/>
          <w:marBottom w:val="40"/>
          <w:divBdr>
            <w:top w:val="none" w:sz="0" w:space="0" w:color="auto"/>
            <w:left w:val="none" w:sz="0" w:space="0" w:color="auto"/>
            <w:bottom w:val="none" w:sz="0" w:space="0" w:color="auto"/>
            <w:right w:val="none" w:sz="0" w:space="0" w:color="auto"/>
          </w:divBdr>
        </w:div>
        <w:div w:id="1967004649">
          <w:marLeft w:val="274"/>
          <w:marRight w:val="0"/>
          <w:marTop w:val="0"/>
          <w:marBottom w:val="40"/>
          <w:divBdr>
            <w:top w:val="none" w:sz="0" w:space="0" w:color="auto"/>
            <w:left w:val="none" w:sz="0" w:space="0" w:color="auto"/>
            <w:bottom w:val="none" w:sz="0" w:space="0" w:color="auto"/>
            <w:right w:val="none" w:sz="0" w:space="0" w:color="auto"/>
          </w:divBdr>
        </w:div>
      </w:divsChild>
    </w:div>
    <w:div w:id="128596806">
      <w:bodyDiv w:val="1"/>
      <w:marLeft w:val="0"/>
      <w:marRight w:val="0"/>
      <w:marTop w:val="0"/>
      <w:marBottom w:val="0"/>
      <w:divBdr>
        <w:top w:val="none" w:sz="0" w:space="0" w:color="auto"/>
        <w:left w:val="none" w:sz="0" w:space="0" w:color="auto"/>
        <w:bottom w:val="none" w:sz="0" w:space="0" w:color="auto"/>
        <w:right w:val="none" w:sz="0" w:space="0" w:color="auto"/>
      </w:divBdr>
      <w:divsChild>
        <w:div w:id="330523180">
          <w:marLeft w:val="274"/>
          <w:marRight w:val="0"/>
          <w:marTop w:val="240"/>
          <w:marBottom w:val="40"/>
          <w:divBdr>
            <w:top w:val="none" w:sz="0" w:space="0" w:color="auto"/>
            <w:left w:val="none" w:sz="0" w:space="0" w:color="auto"/>
            <w:bottom w:val="none" w:sz="0" w:space="0" w:color="auto"/>
            <w:right w:val="none" w:sz="0" w:space="0" w:color="auto"/>
          </w:divBdr>
        </w:div>
        <w:div w:id="502549886">
          <w:marLeft w:val="806"/>
          <w:marRight w:val="0"/>
          <w:marTop w:val="0"/>
          <w:marBottom w:val="40"/>
          <w:divBdr>
            <w:top w:val="none" w:sz="0" w:space="0" w:color="auto"/>
            <w:left w:val="none" w:sz="0" w:space="0" w:color="auto"/>
            <w:bottom w:val="none" w:sz="0" w:space="0" w:color="auto"/>
            <w:right w:val="none" w:sz="0" w:space="0" w:color="auto"/>
          </w:divBdr>
        </w:div>
        <w:div w:id="614866628">
          <w:marLeft w:val="806"/>
          <w:marRight w:val="0"/>
          <w:marTop w:val="0"/>
          <w:marBottom w:val="40"/>
          <w:divBdr>
            <w:top w:val="none" w:sz="0" w:space="0" w:color="auto"/>
            <w:left w:val="none" w:sz="0" w:space="0" w:color="auto"/>
            <w:bottom w:val="none" w:sz="0" w:space="0" w:color="auto"/>
            <w:right w:val="none" w:sz="0" w:space="0" w:color="auto"/>
          </w:divBdr>
        </w:div>
        <w:div w:id="617880177">
          <w:marLeft w:val="1267"/>
          <w:marRight w:val="0"/>
          <w:marTop w:val="0"/>
          <w:marBottom w:val="40"/>
          <w:divBdr>
            <w:top w:val="none" w:sz="0" w:space="0" w:color="auto"/>
            <w:left w:val="none" w:sz="0" w:space="0" w:color="auto"/>
            <w:bottom w:val="none" w:sz="0" w:space="0" w:color="auto"/>
            <w:right w:val="none" w:sz="0" w:space="0" w:color="auto"/>
          </w:divBdr>
        </w:div>
        <w:div w:id="1256941013">
          <w:marLeft w:val="1267"/>
          <w:marRight w:val="0"/>
          <w:marTop w:val="0"/>
          <w:marBottom w:val="40"/>
          <w:divBdr>
            <w:top w:val="none" w:sz="0" w:space="0" w:color="auto"/>
            <w:left w:val="none" w:sz="0" w:space="0" w:color="auto"/>
            <w:bottom w:val="none" w:sz="0" w:space="0" w:color="auto"/>
            <w:right w:val="none" w:sz="0" w:space="0" w:color="auto"/>
          </w:divBdr>
        </w:div>
        <w:div w:id="1814788144">
          <w:marLeft w:val="1267"/>
          <w:marRight w:val="0"/>
          <w:marTop w:val="0"/>
          <w:marBottom w:val="40"/>
          <w:divBdr>
            <w:top w:val="none" w:sz="0" w:space="0" w:color="auto"/>
            <w:left w:val="none" w:sz="0" w:space="0" w:color="auto"/>
            <w:bottom w:val="none" w:sz="0" w:space="0" w:color="auto"/>
            <w:right w:val="none" w:sz="0" w:space="0" w:color="auto"/>
          </w:divBdr>
        </w:div>
      </w:divsChild>
    </w:div>
    <w:div w:id="131797825">
      <w:bodyDiv w:val="1"/>
      <w:marLeft w:val="0"/>
      <w:marRight w:val="0"/>
      <w:marTop w:val="0"/>
      <w:marBottom w:val="0"/>
      <w:divBdr>
        <w:top w:val="none" w:sz="0" w:space="0" w:color="auto"/>
        <w:left w:val="none" w:sz="0" w:space="0" w:color="auto"/>
        <w:bottom w:val="none" w:sz="0" w:space="0" w:color="auto"/>
        <w:right w:val="none" w:sz="0" w:space="0" w:color="auto"/>
      </w:divBdr>
      <w:divsChild>
        <w:div w:id="806630741">
          <w:marLeft w:val="1166"/>
          <w:marRight w:val="0"/>
          <w:marTop w:val="0"/>
          <w:marBottom w:val="240"/>
          <w:divBdr>
            <w:top w:val="none" w:sz="0" w:space="0" w:color="auto"/>
            <w:left w:val="none" w:sz="0" w:space="0" w:color="auto"/>
            <w:bottom w:val="none" w:sz="0" w:space="0" w:color="auto"/>
            <w:right w:val="none" w:sz="0" w:space="0" w:color="auto"/>
          </w:divBdr>
        </w:div>
        <w:div w:id="1079328241">
          <w:marLeft w:val="1166"/>
          <w:marRight w:val="0"/>
          <w:marTop w:val="0"/>
          <w:marBottom w:val="160"/>
          <w:divBdr>
            <w:top w:val="none" w:sz="0" w:space="0" w:color="auto"/>
            <w:left w:val="none" w:sz="0" w:space="0" w:color="auto"/>
            <w:bottom w:val="none" w:sz="0" w:space="0" w:color="auto"/>
            <w:right w:val="none" w:sz="0" w:space="0" w:color="auto"/>
          </w:divBdr>
        </w:div>
        <w:div w:id="2036878827">
          <w:marLeft w:val="1166"/>
          <w:marRight w:val="0"/>
          <w:marTop w:val="0"/>
          <w:marBottom w:val="160"/>
          <w:divBdr>
            <w:top w:val="none" w:sz="0" w:space="0" w:color="auto"/>
            <w:left w:val="none" w:sz="0" w:space="0" w:color="auto"/>
            <w:bottom w:val="none" w:sz="0" w:space="0" w:color="auto"/>
            <w:right w:val="none" w:sz="0" w:space="0" w:color="auto"/>
          </w:divBdr>
        </w:div>
        <w:div w:id="2092123155">
          <w:marLeft w:val="1166"/>
          <w:marRight w:val="0"/>
          <w:marTop w:val="0"/>
          <w:marBottom w:val="160"/>
          <w:divBdr>
            <w:top w:val="none" w:sz="0" w:space="0" w:color="auto"/>
            <w:left w:val="none" w:sz="0" w:space="0" w:color="auto"/>
            <w:bottom w:val="none" w:sz="0" w:space="0" w:color="auto"/>
            <w:right w:val="none" w:sz="0" w:space="0" w:color="auto"/>
          </w:divBdr>
        </w:div>
      </w:divsChild>
    </w:div>
    <w:div w:id="138811239">
      <w:bodyDiv w:val="1"/>
      <w:marLeft w:val="0"/>
      <w:marRight w:val="0"/>
      <w:marTop w:val="0"/>
      <w:marBottom w:val="0"/>
      <w:divBdr>
        <w:top w:val="none" w:sz="0" w:space="0" w:color="auto"/>
        <w:left w:val="none" w:sz="0" w:space="0" w:color="auto"/>
        <w:bottom w:val="none" w:sz="0" w:space="0" w:color="auto"/>
        <w:right w:val="none" w:sz="0" w:space="0" w:color="auto"/>
      </w:divBdr>
    </w:div>
    <w:div w:id="167327295">
      <w:bodyDiv w:val="1"/>
      <w:marLeft w:val="0"/>
      <w:marRight w:val="0"/>
      <w:marTop w:val="0"/>
      <w:marBottom w:val="0"/>
      <w:divBdr>
        <w:top w:val="none" w:sz="0" w:space="0" w:color="auto"/>
        <w:left w:val="none" w:sz="0" w:space="0" w:color="auto"/>
        <w:bottom w:val="none" w:sz="0" w:space="0" w:color="auto"/>
        <w:right w:val="none" w:sz="0" w:space="0" w:color="auto"/>
      </w:divBdr>
      <w:divsChild>
        <w:div w:id="1236015987">
          <w:marLeft w:val="547"/>
          <w:marRight w:val="0"/>
          <w:marTop w:val="0"/>
          <w:marBottom w:val="0"/>
          <w:divBdr>
            <w:top w:val="none" w:sz="0" w:space="0" w:color="auto"/>
            <w:left w:val="none" w:sz="0" w:space="0" w:color="auto"/>
            <w:bottom w:val="none" w:sz="0" w:space="0" w:color="auto"/>
            <w:right w:val="none" w:sz="0" w:space="0" w:color="auto"/>
          </w:divBdr>
        </w:div>
        <w:div w:id="2046445193">
          <w:marLeft w:val="547"/>
          <w:marRight w:val="0"/>
          <w:marTop w:val="0"/>
          <w:marBottom w:val="0"/>
          <w:divBdr>
            <w:top w:val="none" w:sz="0" w:space="0" w:color="auto"/>
            <w:left w:val="none" w:sz="0" w:space="0" w:color="auto"/>
            <w:bottom w:val="none" w:sz="0" w:space="0" w:color="auto"/>
            <w:right w:val="none" w:sz="0" w:space="0" w:color="auto"/>
          </w:divBdr>
        </w:div>
      </w:divsChild>
    </w:div>
    <w:div w:id="182669075">
      <w:bodyDiv w:val="1"/>
      <w:marLeft w:val="0"/>
      <w:marRight w:val="0"/>
      <w:marTop w:val="0"/>
      <w:marBottom w:val="0"/>
      <w:divBdr>
        <w:top w:val="none" w:sz="0" w:space="0" w:color="auto"/>
        <w:left w:val="none" w:sz="0" w:space="0" w:color="auto"/>
        <w:bottom w:val="none" w:sz="0" w:space="0" w:color="auto"/>
        <w:right w:val="none" w:sz="0" w:space="0" w:color="auto"/>
      </w:divBdr>
      <w:divsChild>
        <w:div w:id="64303255">
          <w:marLeft w:val="806"/>
          <w:marRight w:val="0"/>
          <w:marTop w:val="0"/>
          <w:marBottom w:val="40"/>
          <w:divBdr>
            <w:top w:val="none" w:sz="0" w:space="0" w:color="auto"/>
            <w:left w:val="none" w:sz="0" w:space="0" w:color="auto"/>
            <w:bottom w:val="none" w:sz="0" w:space="0" w:color="auto"/>
            <w:right w:val="none" w:sz="0" w:space="0" w:color="auto"/>
          </w:divBdr>
        </w:div>
        <w:div w:id="644437726">
          <w:marLeft w:val="806"/>
          <w:marRight w:val="0"/>
          <w:marTop w:val="0"/>
          <w:marBottom w:val="40"/>
          <w:divBdr>
            <w:top w:val="none" w:sz="0" w:space="0" w:color="auto"/>
            <w:left w:val="none" w:sz="0" w:space="0" w:color="auto"/>
            <w:bottom w:val="none" w:sz="0" w:space="0" w:color="auto"/>
            <w:right w:val="none" w:sz="0" w:space="0" w:color="auto"/>
          </w:divBdr>
        </w:div>
        <w:div w:id="700974778">
          <w:marLeft w:val="806"/>
          <w:marRight w:val="0"/>
          <w:marTop w:val="0"/>
          <w:marBottom w:val="40"/>
          <w:divBdr>
            <w:top w:val="none" w:sz="0" w:space="0" w:color="auto"/>
            <w:left w:val="none" w:sz="0" w:space="0" w:color="auto"/>
            <w:bottom w:val="none" w:sz="0" w:space="0" w:color="auto"/>
            <w:right w:val="none" w:sz="0" w:space="0" w:color="auto"/>
          </w:divBdr>
        </w:div>
        <w:div w:id="1127623860">
          <w:marLeft w:val="274"/>
          <w:marRight w:val="0"/>
          <w:marTop w:val="0"/>
          <w:marBottom w:val="40"/>
          <w:divBdr>
            <w:top w:val="none" w:sz="0" w:space="0" w:color="auto"/>
            <w:left w:val="none" w:sz="0" w:space="0" w:color="auto"/>
            <w:bottom w:val="none" w:sz="0" w:space="0" w:color="auto"/>
            <w:right w:val="none" w:sz="0" w:space="0" w:color="auto"/>
          </w:divBdr>
        </w:div>
        <w:div w:id="1171018644">
          <w:marLeft w:val="806"/>
          <w:marRight w:val="0"/>
          <w:marTop w:val="0"/>
          <w:marBottom w:val="40"/>
          <w:divBdr>
            <w:top w:val="none" w:sz="0" w:space="0" w:color="auto"/>
            <w:left w:val="none" w:sz="0" w:space="0" w:color="auto"/>
            <w:bottom w:val="none" w:sz="0" w:space="0" w:color="auto"/>
            <w:right w:val="none" w:sz="0" w:space="0" w:color="auto"/>
          </w:divBdr>
        </w:div>
        <w:div w:id="1567104842">
          <w:marLeft w:val="274"/>
          <w:marRight w:val="0"/>
          <w:marTop w:val="0"/>
          <w:marBottom w:val="40"/>
          <w:divBdr>
            <w:top w:val="none" w:sz="0" w:space="0" w:color="auto"/>
            <w:left w:val="none" w:sz="0" w:space="0" w:color="auto"/>
            <w:bottom w:val="none" w:sz="0" w:space="0" w:color="auto"/>
            <w:right w:val="none" w:sz="0" w:space="0" w:color="auto"/>
          </w:divBdr>
        </w:div>
        <w:div w:id="1988245673">
          <w:marLeft w:val="274"/>
          <w:marRight w:val="0"/>
          <w:marTop w:val="0"/>
          <w:marBottom w:val="40"/>
          <w:divBdr>
            <w:top w:val="none" w:sz="0" w:space="0" w:color="auto"/>
            <w:left w:val="none" w:sz="0" w:space="0" w:color="auto"/>
            <w:bottom w:val="none" w:sz="0" w:space="0" w:color="auto"/>
            <w:right w:val="none" w:sz="0" w:space="0" w:color="auto"/>
          </w:divBdr>
        </w:div>
      </w:divsChild>
    </w:div>
    <w:div w:id="193153537">
      <w:bodyDiv w:val="1"/>
      <w:marLeft w:val="0"/>
      <w:marRight w:val="0"/>
      <w:marTop w:val="0"/>
      <w:marBottom w:val="0"/>
      <w:divBdr>
        <w:top w:val="none" w:sz="0" w:space="0" w:color="auto"/>
        <w:left w:val="none" w:sz="0" w:space="0" w:color="auto"/>
        <w:bottom w:val="none" w:sz="0" w:space="0" w:color="auto"/>
        <w:right w:val="none" w:sz="0" w:space="0" w:color="auto"/>
      </w:divBdr>
    </w:div>
    <w:div w:id="212154271">
      <w:bodyDiv w:val="1"/>
      <w:marLeft w:val="0"/>
      <w:marRight w:val="0"/>
      <w:marTop w:val="0"/>
      <w:marBottom w:val="0"/>
      <w:divBdr>
        <w:top w:val="none" w:sz="0" w:space="0" w:color="auto"/>
        <w:left w:val="none" w:sz="0" w:space="0" w:color="auto"/>
        <w:bottom w:val="none" w:sz="0" w:space="0" w:color="auto"/>
        <w:right w:val="none" w:sz="0" w:space="0" w:color="auto"/>
      </w:divBdr>
      <w:divsChild>
        <w:div w:id="216597498">
          <w:marLeft w:val="274"/>
          <w:marRight w:val="0"/>
          <w:marTop w:val="0"/>
          <w:marBottom w:val="40"/>
          <w:divBdr>
            <w:top w:val="none" w:sz="0" w:space="0" w:color="auto"/>
            <w:left w:val="none" w:sz="0" w:space="0" w:color="auto"/>
            <w:bottom w:val="none" w:sz="0" w:space="0" w:color="auto"/>
            <w:right w:val="none" w:sz="0" w:space="0" w:color="auto"/>
          </w:divBdr>
        </w:div>
        <w:div w:id="322392543">
          <w:marLeft w:val="806"/>
          <w:marRight w:val="0"/>
          <w:marTop w:val="0"/>
          <w:marBottom w:val="40"/>
          <w:divBdr>
            <w:top w:val="none" w:sz="0" w:space="0" w:color="auto"/>
            <w:left w:val="none" w:sz="0" w:space="0" w:color="auto"/>
            <w:bottom w:val="none" w:sz="0" w:space="0" w:color="auto"/>
            <w:right w:val="none" w:sz="0" w:space="0" w:color="auto"/>
          </w:divBdr>
        </w:div>
        <w:div w:id="692920042">
          <w:marLeft w:val="806"/>
          <w:marRight w:val="0"/>
          <w:marTop w:val="0"/>
          <w:marBottom w:val="40"/>
          <w:divBdr>
            <w:top w:val="none" w:sz="0" w:space="0" w:color="auto"/>
            <w:left w:val="none" w:sz="0" w:space="0" w:color="auto"/>
            <w:bottom w:val="none" w:sz="0" w:space="0" w:color="auto"/>
            <w:right w:val="none" w:sz="0" w:space="0" w:color="auto"/>
          </w:divBdr>
        </w:div>
        <w:div w:id="961769033">
          <w:marLeft w:val="274"/>
          <w:marRight w:val="0"/>
          <w:marTop w:val="240"/>
          <w:marBottom w:val="40"/>
          <w:divBdr>
            <w:top w:val="none" w:sz="0" w:space="0" w:color="auto"/>
            <w:left w:val="none" w:sz="0" w:space="0" w:color="auto"/>
            <w:bottom w:val="none" w:sz="0" w:space="0" w:color="auto"/>
            <w:right w:val="none" w:sz="0" w:space="0" w:color="auto"/>
          </w:divBdr>
        </w:div>
        <w:div w:id="1031760895">
          <w:marLeft w:val="806"/>
          <w:marRight w:val="0"/>
          <w:marTop w:val="0"/>
          <w:marBottom w:val="40"/>
          <w:divBdr>
            <w:top w:val="none" w:sz="0" w:space="0" w:color="auto"/>
            <w:left w:val="none" w:sz="0" w:space="0" w:color="auto"/>
            <w:bottom w:val="none" w:sz="0" w:space="0" w:color="auto"/>
            <w:right w:val="none" w:sz="0" w:space="0" w:color="auto"/>
          </w:divBdr>
        </w:div>
        <w:div w:id="1106971017">
          <w:marLeft w:val="806"/>
          <w:marRight w:val="0"/>
          <w:marTop w:val="0"/>
          <w:marBottom w:val="40"/>
          <w:divBdr>
            <w:top w:val="none" w:sz="0" w:space="0" w:color="auto"/>
            <w:left w:val="none" w:sz="0" w:space="0" w:color="auto"/>
            <w:bottom w:val="none" w:sz="0" w:space="0" w:color="auto"/>
            <w:right w:val="none" w:sz="0" w:space="0" w:color="auto"/>
          </w:divBdr>
        </w:div>
        <w:div w:id="1229652902">
          <w:marLeft w:val="806"/>
          <w:marRight w:val="0"/>
          <w:marTop w:val="0"/>
          <w:marBottom w:val="40"/>
          <w:divBdr>
            <w:top w:val="none" w:sz="0" w:space="0" w:color="auto"/>
            <w:left w:val="none" w:sz="0" w:space="0" w:color="auto"/>
            <w:bottom w:val="none" w:sz="0" w:space="0" w:color="auto"/>
            <w:right w:val="none" w:sz="0" w:space="0" w:color="auto"/>
          </w:divBdr>
        </w:div>
        <w:div w:id="1349526810">
          <w:marLeft w:val="274"/>
          <w:marRight w:val="0"/>
          <w:marTop w:val="240"/>
          <w:marBottom w:val="40"/>
          <w:divBdr>
            <w:top w:val="none" w:sz="0" w:space="0" w:color="auto"/>
            <w:left w:val="none" w:sz="0" w:space="0" w:color="auto"/>
            <w:bottom w:val="none" w:sz="0" w:space="0" w:color="auto"/>
            <w:right w:val="none" w:sz="0" w:space="0" w:color="auto"/>
          </w:divBdr>
        </w:div>
        <w:div w:id="1855682646">
          <w:marLeft w:val="274"/>
          <w:marRight w:val="0"/>
          <w:marTop w:val="240"/>
          <w:marBottom w:val="40"/>
          <w:divBdr>
            <w:top w:val="none" w:sz="0" w:space="0" w:color="auto"/>
            <w:left w:val="none" w:sz="0" w:space="0" w:color="auto"/>
            <w:bottom w:val="none" w:sz="0" w:space="0" w:color="auto"/>
            <w:right w:val="none" w:sz="0" w:space="0" w:color="auto"/>
          </w:divBdr>
        </w:div>
        <w:div w:id="1985768610">
          <w:marLeft w:val="806"/>
          <w:marRight w:val="0"/>
          <w:marTop w:val="0"/>
          <w:marBottom w:val="40"/>
          <w:divBdr>
            <w:top w:val="none" w:sz="0" w:space="0" w:color="auto"/>
            <w:left w:val="none" w:sz="0" w:space="0" w:color="auto"/>
            <w:bottom w:val="none" w:sz="0" w:space="0" w:color="auto"/>
            <w:right w:val="none" w:sz="0" w:space="0" w:color="auto"/>
          </w:divBdr>
        </w:div>
        <w:div w:id="2048066435">
          <w:marLeft w:val="806"/>
          <w:marRight w:val="0"/>
          <w:marTop w:val="0"/>
          <w:marBottom w:val="40"/>
          <w:divBdr>
            <w:top w:val="none" w:sz="0" w:space="0" w:color="auto"/>
            <w:left w:val="none" w:sz="0" w:space="0" w:color="auto"/>
            <w:bottom w:val="none" w:sz="0" w:space="0" w:color="auto"/>
            <w:right w:val="none" w:sz="0" w:space="0" w:color="auto"/>
          </w:divBdr>
        </w:div>
      </w:divsChild>
    </w:div>
    <w:div w:id="235819651">
      <w:bodyDiv w:val="1"/>
      <w:marLeft w:val="0"/>
      <w:marRight w:val="0"/>
      <w:marTop w:val="0"/>
      <w:marBottom w:val="0"/>
      <w:divBdr>
        <w:top w:val="none" w:sz="0" w:space="0" w:color="auto"/>
        <w:left w:val="none" w:sz="0" w:space="0" w:color="auto"/>
        <w:bottom w:val="none" w:sz="0" w:space="0" w:color="auto"/>
        <w:right w:val="none" w:sz="0" w:space="0" w:color="auto"/>
      </w:divBdr>
      <w:divsChild>
        <w:div w:id="96871299">
          <w:marLeft w:val="0"/>
          <w:marRight w:val="0"/>
          <w:marTop w:val="0"/>
          <w:marBottom w:val="60"/>
          <w:divBdr>
            <w:top w:val="none" w:sz="0" w:space="0" w:color="auto"/>
            <w:left w:val="none" w:sz="0" w:space="0" w:color="auto"/>
            <w:bottom w:val="none" w:sz="0" w:space="0" w:color="auto"/>
            <w:right w:val="none" w:sz="0" w:space="0" w:color="auto"/>
          </w:divBdr>
        </w:div>
        <w:div w:id="153958383">
          <w:marLeft w:val="0"/>
          <w:marRight w:val="0"/>
          <w:marTop w:val="0"/>
          <w:marBottom w:val="60"/>
          <w:divBdr>
            <w:top w:val="none" w:sz="0" w:space="0" w:color="auto"/>
            <w:left w:val="none" w:sz="0" w:space="0" w:color="auto"/>
            <w:bottom w:val="none" w:sz="0" w:space="0" w:color="auto"/>
            <w:right w:val="none" w:sz="0" w:space="0" w:color="auto"/>
          </w:divBdr>
        </w:div>
        <w:div w:id="1034648731">
          <w:marLeft w:val="0"/>
          <w:marRight w:val="0"/>
          <w:marTop w:val="0"/>
          <w:marBottom w:val="60"/>
          <w:divBdr>
            <w:top w:val="none" w:sz="0" w:space="0" w:color="auto"/>
            <w:left w:val="none" w:sz="0" w:space="0" w:color="auto"/>
            <w:bottom w:val="none" w:sz="0" w:space="0" w:color="auto"/>
            <w:right w:val="none" w:sz="0" w:space="0" w:color="auto"/>
          </w:divBdr>
        </w:div>
        <w:div w:id="1204444927">
          <w:marLeft w:val="0"/>
          <w:marRight w:val="0"/>
          <w:marTop w:val="0"/>
          <w:marBottom w:val="60"/>
          <w:divBdr>
            <w:top w:val="none" w:sz="0" w:space="0" w:color="auto"/>
            <w:left w:val="none" w:sz="0" w:space="0" w:color="auto"/>
            <w:bottom w:val="none" w:sz="0" w:space="0" w:color="auto"/>
            <w:right w:val="none" w:sz="0" w:space="0" w:color="auto"/>
          </w:divBdr>
        </w:div>
        <w:div w:id="1834712551">
          <w:marLeft w:val="0"/>
          <w:marRight w:val="0"/>
          <w:marTop w:val="0"/>
          <w:marBottom w:val="60"/>
          <w:divBdr>
            <w:top w:val="none" w:sz="0" w:space="0" w:color="auto"/>
            <w:left w:val="none" w:sz="0" w:space="0" w:color="auto"/>
            <w:bottom w:val="none" w:sz="0" w:space="0" w:color="auto"/>
            <w:right w:val="none" w:sz="0" w:space="0" w:color="auto"/>
          </w:divBdr>
        </w:div>
        <w:div w:id="2021543388">
          <w:marLeft w:val="0"/>
          <w:marRight w:val="0"/>
          <w:marTop w:val="0"/>
          <w:marBottom w:val="60"/>
          <w:divBdr>
            <w:top w:val="none" w:sz="0" w:space="0" w:color="auto"/>
            <w:left w:val="none" w:sz="0" w:space="0" w:color="auto"/>
            <w:bottom w:val="none" w:sz="0" w:space="0" w:color="auto"/>
            <w:right w:val="none" w:sz="0" w:space="0" w:color="auto"/>
          </w:divBdr>
        </w:div>
      </w:divsChild>
    </w:div>
    <w:div w:id="256181578">
      <w:bodyDiv w:val="1"/>
      <w:marLeft w:val="0"/>
      <w:marRight w:val="0"/>
      <w:marTop w:val="0"/>
      <w:marBottom w:val="0"/>
      <w:divBdr>
        <w:top w:val="none" w:sz="0" w:space="0" w:color="auto"/>
        <w:left w:val="none" w:sz="0" w:space="0" w:color="auto"/>
        <w:bottom w:val="none" w:sz="0" w:space="0" w:color="auto"/>
        <w:right w:val="none" w:sz="0" w:space="0" w:color="auto"/>
      </w:divBdr>
      <w:divsChild>
        <w:div w:id="1488663723">
          <w:marLeft w:val="806"/>
          <w:marRight w:val="0"/>
          <w:marTop w:val="0"/>
          <w:marBottom w:val="40"/>
          <w:divBdr>
            <w:top w:val="none" w:sz="0" w:space="0" w:color="auto"/>
            <w:left w:val="none" w:sz="0" w:space="0" w:color="auto"/>
            <w:bottom w:val="none" w:sz="0" w:space="0" w:color="auto"/>
            <w:right w:val="none" w:sz="0" w:space="0" w:color="auto"/>
          </w:divBdr>
        </w:div>
        <w:div w:id="2021463198">
          <w:marLeft w:val="806"/>
          <w:marRight w:val="0"/>
          <w:marTop w:val="0"/>
          <w:marBottom w:val="40"/>
          <w:divBdr>
            <w:top w:val="none" w:sz="0" w:space="0" w:color="auto"/>
            <w:left w:val="none" w:sz="0" w:space="0" w:color="auto"/>
            <w:bottom w:val="none" w:sz="0" w:space="0" w:color="auto"/>
            <w:right w:val="none" w:sz="0" w:space="0" w:color="auto"/>
          </w:divBdr>
        </w:div>
      </w:divsChild>
    </w:div>
    <w:div w:id="285279050">
      <w:bodyDiv w:val="1"/>
      <w:marLeft w:val="0"/>
      <w:marRight w:val="0"/>
      <w:marTop w:val="0"/>
      <w:marBottom w:val="0"/>
      <w:divBdr>
        <w:top w:val="none" w:sz="0" w:space="0" w:color="auto"/>
        <w:left w:val="none" w:sz="0" w:space="0" w:color="auto"/>
        <w:bottom w:val="none" w:sz="0" w:space="0" w:color="auto"/>
        <w:right w:val="none" w:sz="0" w:space="0" w:color="auto"/>
      </w:divBdr>
    </w:div>
    <w:div w:id="291832382">
      <w:bodyDiv w:val="1"/>
      <w:marLeft w:val="0"/>
      <w:marRight w:val="0"/>
      <w:marTop w:val="0"/>
      <w:marBottom w:val="0"/>
      <w:divBdr>
        <w:top w:val="none" w:sz="0" w:space="0" w:color="auto"/>
        <w:left w:val="none" w:sz="0" w:space="0" w:color="auto"/>
        <w:bottom w:val="none" w:sz="0" w:space="0" w:color="auto"/>
        <w:right w:val="none" w:sz="0" w:space="0" w:color="auto"/>
      </w:divBdr>
    </w:div>
    <w:div w:id="312488149">
      <w:bodyDiv w:val="1"/>
      <w:marLeft w:val="0"/>
      <w:marRight w:val="0"/>
      <w:marTop w:val="0"/>
      <w:marBottom w:val="0"/>
      <w:divBdr>
        <w:top w:val="none" w:sz="0" w:space="0" w:color="auto"/>
        <w:left w:val="none" w:sz="0" w:space="0" w:color="auto"/>
        <w:bottom w:val="none" w:sz="0" w:space="0" w:color="auto"/>
        <w:right w:val="none" w:sz="0" w:space="0" w:color="auto"/>
      </w:divBdr>
    </w:div>
    <w:div w:id="320042876">
      <w:bodyDiv w:val="1"/>
      <w:marLeft w:val="0"/>
      <w:marRight w:val="0"/>
      <w:marTop w:val="0"/>
      <w:marBottom w:val="0"/>
      <w:divBdr>
        <w:top w:val="none" w:sz="0" w:space="0" w:color="auto"/>
        <w:left w:val="none" w:sz="0" w:space="0" w:color="auto"/>
        <w:bottom w:val="none" w:sz="0" w:space="0" w:color="auto"/>
        <w:right w:val="none" w:sz="0" w:space="0" w:color="auto"/>
      </w:divBdr>
      <w:divsChild>
        <w:div w:id="230775416">
          <w:marLeft w:val="274"/>
          <w:marRight w:val="0"/>
          <w:marTop w:val="0"/>
          <w:marBottom w:val="0"/>
          <w:divBdr>
            <w:top w:val="none" w:sz="0" w:space="0" w:color="auto"/>
            <w:left w:val="none" w:sz="0" w:space="0" w:color="auto"/>
            <w:bottom w:val="none" w:sz="0" w:space="0" w:color="auto"/>
            <w:right w:val="none" w:sz="0" w:space="0" w:color="auto"/>
          </w:divBdr>
        </w:div>
        <w:div w:id="613439572">
          <w:marLeft w:val="806"/>
          <w:marRight w:val="0"/>
          <w:marTop w:val="0"/>
          <w:marBottom w:val="120"/>
          <w:divBdr>
            <w:top w:val="none" w:sz="0" w:space="0" w:color="auto"/>
            <w:left w:val="none" w:sz="0" w:space="0" w:color="auto"/>
            <w:bottom w:val="none" w:sz="0" w:space="0" w:color="auto"/>
            <w:right w:val="none" w:sz="0" w:space="0" w:color="auto"/>
          </w:divBdr>
        </w:div>
        <w:div w:id="943196320">
          <w:marLeft w:val="274"/>
          <w:marRight w:val="0"/>
          <w:marTop w:val="0"/>
          <w:marBottom w:val="0"/>
          <w:divBdr>
            <w:top w:val="none" w:sz="0" w:space="0" w:color="auto"/>
            <w:left w:val="none" w:sz="0" w:space="0" w:color="auto"/>
            <w:bottom w:val="none" w:sz="0" w:space="0" w:color="auto"/>
            <w:right w:val="none" w:sz="0" w:space="0" w:color="auto"/>
          </w:divBdr>
        </w:div>
        <w:div w:id="1395348506">
          <w:marLeft w:val="274"/>
          <w:marRight w:val="0"/>
          <w:marTop w:val="0"/>
          <w:marBottom w:val="160"/>
          <w:divBdr>
            <w:top w:val="none" w:sz="0" w:space="0" w:color="auto"/>
            <w:left w:val="none" w:sz="0" w:space="0" w:color="auto"/>
            <w:bottom w:val="none" w:sz="0" w:space="0" w:color="auto"/>
            <w:right w:val="none" w:sz="0" w:space="0" w:color="auto"/>
          </w:divBdr>
        </w:div>
        <w:div w:id="1404765252">
          <w:marLeft w:val="806"/>
          <w:marRight w:val="0"/>
          <w:marTop w:val="0"/>
          <w:marBottom w:val="240"/>
          <w:divBdr>
            <w:top w:val="none" w:sz="0" w:space="0" w:color="auto"/>
            <w:left w:val="none" w:sz="0" w:space="0" w:color="auto"/>
            <w:bottom w:val="none" w:sz="0" w:space="0" w:color="auto"/>
            <w:right w:val="none" w:sz="0" w:space="0" w:color="auto"/>
          </w:divBdr>
        </w:div>
        <w:div w:id="1636330218">
          <w:marLeft w:val="806"/>
          <w:marRight w:val="0"/>
          <w:marTop w:val="0"/>
          <w:marBottom w:val="240"/>
          <w:divBdr>
            <w:top w:val="none" w:sz="0" w:space="0" w:color="auto"/>
            <w:left w:val="none" w:sz="0" w:space="0" w:color="auto"/>
            <w:bottom w:val="none" w:sz="0" w:space="0" w:color="auto"/>
            <w:right w:val="none" w:sz="0" w:space="0" w:color="auto"/>
          </w:divBdr>
        </w:div>
        <w:div w:id="1753160885">
          <w:marLeft w:val="274"/>
          <w:marRight w:val="0"/>
          <w:marTop w:val="0"/>
          <w:marBottom w:val="0"/>
          <w:divBdr>
            <w:top w:val="none" w:sz="0" w:space="0" w:color="auto"/>
            <w:left w:val="none" w:sz="0" w:space="0" w:color="auto"/>
            <w:bottom w:val="none" w:sz="0" w:space="0" w:color="auto"/>
            <w:right w:val="none" w:sz="0" w:space="0" w:color="auto"/>
          </w:divBdr>
        </w:div>
        <w:div w:id="1758863110">
          <w:marLeft w:val="806"/>
          <w:marRight w:val="0"/>
          <w:marTop w:val="0"/>
          <w:marBottom w:val="240"/>
          <w:divBdr>
            <w:top w:val="none" w:sz="0" w:space="0" w:color="auto"/>
            <w:left w:val="none" w:sz="0" w:space="0" w:color="auto"/>
            <w:bottom w:val="none" w:sz="0" w:space="0" w:color="auto"/>
            <w:right w:val="none" w:sz="0" w:space="0" w:color="auto"/>
          </w:divBdr>
        </w:div>
        <w:div w:id="1953003737">
          <w:marLeft w:val="806"/>
          <w:marRight w:val="0"/>
          <w:marTop w:val="0"/>
          <w:marBottom w:val="240"/>
          <w:divBdr>
            <w:top w:val="none" w:sz="0" w:space="0" w:color="auto"/>
            <w:left w:val="none" w:sz="0" w:space="0" w:color="auto"/>
            <w:bottom w:val="none" w:sz="0" w:space="0" w:color="auto"/>
            <w:right w:val="none" w:sz="0" w:space="0" w:color="auto"/>
          </w:divBdr>
        </w:div>
      </w:divsChild>
    </w:div>
    <w:div w:id="331958682">
      <w:bodyDiv w:val="1"/>
      <w:marLeft w:val="0"/>
      <w:marRight w:val="0"/>
      <w:marTop w:val="0"/>
      <w:marBottom w:val="0"/>
      <w:divBdr>
        <w:top w:val="none" w:sz="0" w:space="0" w:color="auto"/>
        <w:left w:val="none" w:sz="0" w:space="0" w:color="auto"/>
        <w:bottom w:val="none" w:sz="0" w:space="0" w:color="auto"/>
        <w:right w:val="none" w:sz="0" w:space="0" w:color="auto"/>
      </w:divBdr>
      <w:divsChild>
        <w:div w:id="341929719">
          <w:marLeft w:val="274"/>
          <w:marRight w:val="0"/>
          <w:marTop w:val="0"/>
          <w:marBottom w:val="40"/>
          <w:divBdr>
            <w:top w:val="none" w:sz="0" w:space="0" w:color="auto"/>
            <w:left w:val="none" w:sz="0" w:space="0" w:color="auto"/>
            <w:bottom w:val="none" w:sz="0" w:space="0" w:color="auto"/>
            <w:right w:val="none" w:sz="0" w:space="0" w:color="auto"/>
          </w:divBdr>
        </w:div>
      </w:divsChild>
    </w:div>
    <w:div w:id="342168928">
      <w:bodyDiv w:val="1"/>
      <w:marLeft w:val="0"/>
      <w:marRight w:val="0"/>
      <w:marTop w:val="0"/>
      <w:marBottom w:val="0"/>
      <w:divBdr>
        <w:top w:val="none" w:sz="0" w:space="0" w:color="auto"/>
        <w:left w:val="none" w:sz="0" w:space="0" w:color="auto"/>
        <w:bottom w:val="none" w:sz="0" w:space="0" w:color="auto"/>
        <w:right w:val="none" w:sz="0" w:space="0" w:color="auto"/>
      </w:divBdr>
      <w:divsChild>
        <w:div w:id="65156836">
          <w:marLeft w:val="274"/>
          <w:marRight w:val="0"/>
          <w:marTop w:val="0"/>
          <w:marBottom w:val="40"/>
          <w:divBdr>
            <w:top w:val="none" w:sz="0" w:space="0" w:color="auto"/>
            <w:left w:val="none" w:sz="0" w:space="0" w:color="auto"/>
            <w:bottom w:val="none" w:sz="0" w:space="0" w:color="auto"/>
            <w:right w:val="none" w:sz="0" w:space="0" w:color="auto"/>
          </w:divBdr>
        </w:div>
        <w:div w:id="166866587">
          <w:marLeft w:val="274"/>
          <w:marRight w:val="0"/>
          <w:marTop w:val="0"/>
          <w:marBottom w:val="40"/>
          <w:divBdr>
            <w:top w:val="none" w:sz="0" w:space="0" w:color="auto"/>
            <w:left w:val="none" w:sz="0" w:space="0" w:color="auto"/>
            <w:bottom w:val="none" w:sz="0" w:space="0" w:color="auto"/>
            <w:right w:val="none" w:sz="0" w:space="0" w:color="auto"/>
          </w:divBdr>
        </w:div>
        <w:div w:id="258637283">
          <w:marLeft w:val="274"/>
          <w:marRight w:val="0"/>
          <w:marTop w:val="0"/>
          <w:marBottom w:val="40"/>
          <w:divBdr>
            <w:top w:val="none" w:sz="0" w:space="0" w:color="auto"/>
            <w:left w:val="none" w:sz="0" w:space="0" w:color="auto"/>
            <w:bottom w:val="none" w:sz="0" w:space="0" w:color="auto"/>
            <w:right w:val="none" w:sz="0" w:space="0" w:color="auto"/>
          </w:divBdr>
        </w:div>
        <w:div w:id="262416701">
          <w:marLeft w:val="806"/>
          <w:marRight w:val="0"/>
          <w:marTop w:val="0"/>
          <w:marBottom w:val="40"/>
          <w:divBdr>
            <w:top w:val="none" w:sz="0" w:space="0" w:color="auto"/>
            <w:left w:val="none" w:sz="0" w:space="0" w:color="auto"/>
            <w:bottom w:val="none" w:sz="0" w:space="0" w:color="auto"/>
            <w:right w:val="none" w:sz="0" w:space="0" w:color="auto"/>
          </w:divBdr>
        </w:div>
        <w:div w:id="386144246">
          <w:marLeft w:val="806"/>
          <w:marRight w:val="0"/>
          <w:marTop w:val="0"/>
          <w:marBottom w:val="40"/>
          <w:divBdr>
            <w:top w:val="none" w:sz="0" w:space="0" w:color="auto"/>
            <w:left w:val="none" w:sz="0" w:space="0" w:color="auto"/>
            <w:bottom w:val="none" w:sz="0" w:space="0" w:color="auto"/>
            <w:right w:val="none" w:sz="0" w:space="0" w:color="auto"/>
          </w:divBdr>
        </w:div>
        <w:div w:id="498153818">
          <w:marLeft w:val="806"/>
          <w:marRight w:val="0"/>
          <w:marTop w:val="0"/>
          <w:marBottom w:val="40"/>
          <w:divBdr>
            <w:top w:val="none" w:sz="0" w:space="0" w:color="auto"/>
            <w:left w:val="none" w:sz="0" w:space="0" w:color="auto"/>
            <w:bottom w:val="none" w:sz="0" w:space="0" w:color="auto"/>
            <w:right w:val="none" w:sz="0" w:space="0" w:color="auto"/>
          </w:divBdr>
        </w:div>
        <w:div w:id="753864531">
          <w:marLeft w:val="806"/>
          <w:marRight w:val="0"/>
          <w:marTop w:val="0"/>
          <w:marBottom w:val="40"/>
          <w:divBdr>
            <w:top w:val="none" w:sz="0" w:space="0" w:color="auto"/>
            <w:left w:val="none" w:sz="0" w:space="0" w:color="auto"/>
            <w:bottom w:val="none" w:sz="0" w:space="0" w:color="auto"/>
            <w:right w:val="none" w:sz="0" w:space="0" w:color="auto"/>
          </w:divBdr>
        </w:div>
        <w:div w:id="874997881">
          <w:marLeft w:val="274"/>
          <w:marRight w:val="0"/>
          <w:marTop w:val="0"/>
          <w:marBottom w:val="40"/>
          <w:divBdr>
            <w:top w:val="none" w:sz="0" w:space="0" w:color="auto"/>
            <w:left w:val="none" w:sz="0" w:space="0" w:color="auto"/>
            <w:bottom w:val="none" w:sz="0" w:space="0" w:color="auto"/>
            <w:right w:val="none" w:sz="0" w:space="0" w:color="auto"/>
          </w:divBdr>
        </w:div>
        <w:div w:id="880093974">
          <w:marLeft w:val="274"/>
          <w:marRight w:val="0"/>
          <w:marTop w:val="0"/>
          <w:marBottom w:val="40"/>
          <w:divBdr>
            <w:top w:val="none" w:sz="0" w:space="0" w:color="auto"/>
            <w:left w:val="none" w:sz="0" w:space="0" w:color="auto"/>
            <w:bottom w:val="none" w:sz="0" w:space="0" w:color="auto"/>
            <w:right w:val="none" w:sz="0" w:space="0" w:color="auto"/>
          </w:divBdr>
        </w:div>
        <w:div w:id="1340235947">
          <w:marLeft w:val="806"/>
          <w:marRight w:val="0"/>
          <w:marTop w:val="120"/>
          <w:marBottom w:val="40"/>
          <w:divBdr>
            <w:top w:val="none" w:sz="0" w:space="0" w:color="auto"/>
            <w:left w:val="none" w:sz="0" w:space="0" w:color="auto"/>
            <w:bottom w:val="none" w:sz="0" w:space="0" w:color="auto"/>
            <w:right w:val="none" w:sz="0" w:space="0" w:color="auto"/>
          </w:divBdr>
        </w:div>
        <w:div w:id="1834681606">
          <w:marLeft w:val="806"/>
          <w:marRight w:val="0"/>
          <w:marTop w:val="0"/>
          <w:marBottom w:val="40"/>
          <w:divBdr>
            <w:top w:val="none" w:sz="0" w:space="0" w:color="auto"/>
            <w:left w:val="none" w:sz="0" w:space="0" w:color="auto"/>
            <w:bottom w:val="none" w:sz="0" w:space="0" w:color="auto"/>
            <w:right w:val="none" w:sz="0" w:space="0" w:color="auto"/>
          </w:divBdr>
        </w:div>
      </w:divsChild>
    </w:div>
    <w:div w:id="368380250">
      <w:bodyDiv w:val="1"/>
      <w:marLeft w:val="0"/>
      <w:marRight w:val="0"/>
      <w:marTop w:val="0"/>
      <w:marBottom w:val="0"/>
      <w:divBdr>
        <w:top w:val="none" w:sz="0" w:space="0" w:color="auto"/>
        <w:left w:val="none" w:sz="0" w:space="0" w:color="auto"/>
        <w:bottom w:val="none" w:sz="0" w:space="0" w:color="auto"/>
        <w:right w:val="none" w:sz="0" w:space="0" w:color="auto"/>
      </w:divBdr>
      <w:divsChild>
        <w:div w:id="241527439">
          <w:marLeft w:val="446"/>
          <w:marRight w:val="0"/>
          <w:marTop w:val="0"/>
          <w:marBottom w:val="60"/>
          <w:divBdr>
            <w:top w:val="none" w:sz="0" w:space="0" w:color="auto"/>
            <w:left w:val="none" w:sz="0" w:space="0" w:color="auto"/>
            <w:bottom w:val="none" w:sz="0" w:space="0" w:color="auto"/>
            <w:right w:val="none" w:sz="0" w:space="0" w:color="auto"/>
          </w:divBdr>
        </w:div>
        <w:div w:id="834539521">
          <w:marLeft w:val="446"/>
          <w:marRight w:val="0"/>
          <w:marTop w:val="0"/>
          <w:marBottom w:val="60"/>
          <w:divBdr>
            <w:top w:val="none" w:sz="0" w:space="0" w:color="auto"/>
            <w:left w:val="none" w:sz="0" w:space="0" w:color="auto"/>
            <w:bottom w:val="none" w:sz="0" w:space="0" w:color="auto"/>
            <w:right w:val="none" w:sz="0" w:space="0" w:color="auto"/>
          </w:divBdr>
        </w:div>
        <w:div w:id="1665625774">
          <w:marLeft w:val="446"/>
          <w:marRight w:val="0"/>
          <w:marTop w:val="0"/>
          <w:marBottom w:val="60"/>
          <w:divBdr>
            <w:top w:val="none" w:sz="0" w:space="0" w:color="auto"/>
            <w:left w:val="none" w:sz="0" w:space="0" w:color="auto"/>
            <w:bottom w:val="none" w:sz="0" w:space="0" w:color="auto"/>
            <w:right w:val="none" w:sz="0" w:space="0" w:color="auto"/>
          </w:divBdr>
        </w:div>
      </w:divsChild>
    </w:div>
    <w:div w:id="386144818">
      <w:bodyDiv w:val="1"/>
      <w:marLeft w:val="0"/>
      <w:marRight w:val="0"/>
      <w:marTop w:val="0"/>
      <w:marBottom w:val="0"/>
      <w:divBdr>
        <w:top w:val="none" w:sz="0" w:space="0" w:color="auto"/>
        <w:left w:val="none" w:sz="0" w:space="0" w:color="auto"/>
        <w:bottom w:val="none" w:sz="0" w:space="0" w:color="auto"/>
        <w:right w:val="none" w:sz="0" w:space="0" w:color="auto"/>
      </w:divBdr>
      <w:divsChild>
        <w:div w:id="319500550">
          <w:marLeft w:val="806"/>
          <w:marRight w:val="0"/>
          <w:marTop w:val="0"/>
          <w:marBottom w:val="40"/>
          <w:divBdr>
            <w:top w:val="none" w:sz="0" w:space="0" w:color="auto"/>
            <w:left w:val="none" w:sz="0" w:space="0" w:color="auto"/>
            <w:bottom w:val="none" w:sz="0" w:space="0" w:color="auto"/>
            <w:right w:val="none" w:sz="0" w:space="0" w:color="auto"/>
          </w:divBdr>
        </w:div>
        <w:div w:id="400640192">
          <w:marLeft w:val="806"/>
          <w:marRight w:val="0"/>
          <w:marTop w:val="0"/>
          <w:marBottom w:val="40"/>
          <w:divBdr>
            <w:top w:val="none" w:sz="0" w:space="0" w:color="auto"/>
            <w:left w:val="none" w:sz="0" w:space="0" w:color="auto"/>
            <w:bottom w:val="none" w:sz="0" w:space="0" w:color="auto"/>
            <w:right w:val="none" w:sz="0" w:space="0" w:color="auto"/>
          </w:divBdr>
        </w:div>
        <w:div w:id="1328052688">
          <w:marLeft w:val="806"/>
          <w:marRight w:val="0"/>
          <w:marTop w:val="0"/>
          <w:marBottom w:val="40"/>
          <w:divBdr>
            <w:top w:val="none" w:sz="0" w:space="0" w:color="auto"/>
            <w:left w:val="none" w:sz="0" w:space="0" w:color="auto"/>
            <w:bottom w:val="none" w:sz="0" w:space="0" w:color="auto"/>
            <w:right w:val="none" w:sz="0" w:space="0" w:color="auto"/>
          </w:divBdr>
        </w:div>
        <w:div w:id="2118523261">
          <w:marLeft w:val="806"/>
          <w:marRight w:val="0"/>
          <w:marTop w:val="0"/>
          <w:marBottom w:val="40"/>
          <w:divBdr>
            <w:top w:val="none" w:sz="0" w:space="0" w:color="auto"/>
            <w:left w:val="none" w:sz="0" w:space="0" w:color="auto"/>
            <w:bottom w:val="none" w:sz="0" w:space="0" w:color="auto"/>
            <w:right w:val="none" w:sz="0" w:space="0" w:color="auto"/>
          </w:divBdr>
        </w:div>
      </w:divsChild>
    </w:div>
    <w:div w:id="389310576">
      <w:bodyDiv w:val="1"/>
      <w:marLeft w:val="0"/>
      <w:marRight w:val="0"/>
      <w:marTop w:val="0"/>
      <w:marBottom w:val="0"/>
      <w:divBdr>
        <w:top w:val="none" w:sz="0" w:space="0" w:color="auto"/>
        <w:left w:val="none" w:sz="0" w:space="0" w:color="auto"/>
        <w:bottom w:val="none" w:sz="0" w:space="0" w:color="auto"/>
        <w:right w:val="none" w:sz="0" w:space="0" w:color="auto"/>
      </w:divBdr>
    </w:div>
    <w:div w:id="472409783">
      <w:bodyDiv w:val="1"/>
      <w:marLeft w:val="0"/>
      <w:marRight w:val="0"/>
      <w:marTop w:val="0"/>
      <w:marBottom w:val="0"/>
      <w:divBdr>
        <w:top w:val="none" w:sz="0" w:space="0" w:color="auto"/>
        <w:left w:val="none" w:sz="0" w:space="0" w:color="auto"/>
        <w:bottom w:val="none" w:sz="0" w:space="0" w:color="auto"/>
        <w:right w:val="none" w:sz="0" w:space="0" w:color="auto"/>
      </w:divBdr>
    </w:div>
    <w:div w:id="474178128">
      <w:bodyDiv w:val="1"/>
      <w:marLeft w:val="0"/>
      <w:marRight w:val="0"/>
      <w:marTop w:val="0"/>
      <w:marBottom w:val="0"/>
      <w:divBdr>
        <w:top w:val="none" w:sz="0" w:space="0" w:color="auto"/>
        <w:left w:val="none" w:sz="0" w:space="0" w:color="auto"/>
        <w:bottom w:val="none" w:sz="0" w:space="0" w:color="auto"/>
        <w:right w:val="none" w:sz="0" w:space="0" w:color="auto"/>
      </w:divBdr>
      <w:divsChild>
        <w:div w:id="20590046">
          <w:marLeft w:val="274"/>
          <w:marRight w:val="0"/>
          <w:marTop w:val="0"/>
          <w:marBottom w:val="40"/>
          <w:divBdr>
            <w:top w:val="none" w:sz="0" w:space="0" w:color="auto"/>
            <w:left w:val="none" w:sz="0" w:space="0" w:color="auto"/>
            <w:bottom w:val="none" w:sz="0" w:space="0" w:color="auto"/>
            <w:right w:val="none" w:sz="0" w:space="0" w:color="auto"/>
          </w:divBdr>
        </w:div>
        <w:div w:id="87115636">
          <w:marLeft w:val="274"/>
          <w:marRight w:val="0"/>
          <w:marTop w:val="0"/>
          <w:marBottom w:val="40"/>
          <w:divBdr>
            <w:top w:val="none" w:sz="0" w:space="0" w:color="auto"/>
            <w:left w:val="none" w:sz="0" w:space="0" w:color="auto"/>
            <w:bottom w:val="none" w:sz="0" w:space="0" w:color="auto"/>
            <w:right w:val="none" w:sz="0" w:space="0" w:color="auto"/>
          </w:divBdr>
        </w:div>
        <w:div w:id="360478143">
          <w:marLeft w:val="274"/>
          <w:marRight w:val="0"/>
          <w:marTop w:val="0"/>
          <w:marBottom w:val="40"/>
          <w:divBdr>
            <w:top w:val="none" w:sz="0" w:space="0" w:color="auto"/>
            <w:left w:val="none" w:sz="0" w:space="0" w:color="auto"/>
            <w:bottom w:val="none" w:sz="0" w:space="0" w:color="auto"/>
            <w:right w:val="none" w:sz="0" w:space="0" w:color="auto"/>
          </w:divBdr>
        </w:div>
        <w:div w:id="798957914">
          <w:marLeft w:val="274"/>
          <w:marRight w:val="0"/>
          <w:marTop w:val="0"/>
          <w:marBottom w:val="40"/>
          <w:divBdr>
            <w:top w:val="none" w:sz="0" w:space="0" w:color="auto"/>
            <w:left w:val="none" w:sz="0" w:space="0" w:color="auto"/>
            <w:bottom w:val="none" w:sz="0" w:space="0" w:color="auto"/>
            <w:right w:val="none" w:sz="0" w:space="0" w:color="auto"/>
          </w:divBdr>
        </w:div>
        <w:div w:id="902839718">
          <w:marLeft w:val="274"/>
          <w:marRight w:val="0"/>
          <w:marTop w:val="0"/>
          <w:marBottom w:val="0"/>
          <w:divBdr>
            <w:top w:val="none" w:sz="0" w:space="0" w:color="auto"/>
            <w:left w:val="none" w:sz="0" w:space="0" w:color="auto"/>
            <w:bottom w:val="none" w:sz="0" w:space="0" w:color="auto"/>
            <w:right w:val="none" w:sz="0" w:space="0" w:color="auto"/>
          </w:divBdr>
        </w:div>
        <w:div w:id="1027872151">
          <w:marLeft w:val="274"/>
          <w:marRight w:val="0"/>
          <w:marTop w:val="0"/>
          <w:marBottom w:val="40"/>
          <w:divBdr>
            <w:top w:val="none" w:sz="0" w:space="0" w:color="auto"/>
            <w:left w:val="none" w:sz="0" w:space="0" w:color="auto"/>
            <w:bottom w:val="none" w:sz="0" w:space="0" w:color="auto"/>
            <w:right w:val="none" w:sz="0" w:space="0" w:color="auto"/>
          </w:divBdr>
        </w:div>
        <w:div w:id="1233157526">
          <w:marLeft w:val="274"/>
          <w:marRight w:val="0"/>
          <w:marTop w:val="0"/>
          <w:marBottom w:val="40"/>
          <w:divBdr>
            <w:top w:val="none" w:sz="0" w:space="0" w:color="auto"/>
            <w:left w:val="none" w:sz="0" w:space="0" w:color="auto"/>
            <w:bottom w:val="none" w:sz="0" w:space="0" w:color="auto"/>
            <w:right w:val="none" w:sz="0" w:space="0" w:color="auto"/>
          </w:divBdr>
        </w:div>
        <w:div w:id="1312830786">
          <w:marLeft w:val="806"/>
          <w:marRight w:val="0"/>
          <w:marTop w:val="0"/>
          <w:marBottom w:val="40"/>
          <w:divBdr>
            <w:top w:val="none" w:sz="0" w:space="0" w:color="auto"/>
            <w:left w:val="none" w:sz="0" w:space="0" w:color="auto"/>
            <w:bottom w:val="none" w:sz="0" w:space="0" w:color="auto"/>
            <w:right w:val="none" w:sz="0" w:space="0" w:color="auto"/>
          </w:divBdr>
        </w:div>
        <w:div w:id="1563564230">
          <w:marLeft w:val="274"/>
          <w:marRight w:val="0"/>
          <w:marTop w:val="0"/>
          <w:marBottom w:val="40"/>
          <w:divBdr>
            <w:top w:val="none" w:sz="0" w:space="0" w:color="auto"/>
            <w:left w:val="none" w:sz="0" w:space="0" w:color="auto"/>
            <w:bottom w:val="none" w:sz="0" w:space="0" w:color="auto"/>
            <w:right w:val="none" w:sz="0" w:space="0" w:color="auto"/>
          </w:divBdr>
        </w:div>
        <w:div w:id="1891190739">
          <w:marLeft w:val="274"/>
          <w:marRight w:val="0"/>
          <w:marTop w:val="0"/>
          <w:marBottom w:val="40"/>
          <w:divBdr>
            <w:top w:val="none" w:sz="0" w:space="0" w:color="auto"/>
            <w:left w:val="none" w:sz="0" w:space="0" w:color="auto"/>
            <w:bottom w:val="none" w:sz="0" w:space="0" w:color="auto"/>
            <w:right w:val="none" w:sz="0" w:space="0" w:color="auto"/>
          </w:divBdr>
        </w:div>
        <w:div w:id="2082825769">
          <w:marLeft w:val="274"/>
          <w:marRight w:val="0"/>
          <w:marTop w:val="0"/>
          <w:marBottom w:val="40"/>
          <w:divBdr>
            <w:top w:val="none" w:sz="0" w:space="0" w:color="auto"/>
            <w:left w:val="none" w:sz="0" w:space="0" w:color="auto"/>
            <w:bottom w:val="none" w:sz="0" w:space="0" w:color="auto"/>
            <w:right w:val="none" w:sz="0" w:space="0" w:color="auto"/>
          </w:divBdr>
        </w:div>
      </w:divsChild>
    </w:div>
    <w:div w:id="544176666">
      <w:bodyDiv w:val="1"/>
      <w:marLeft w:val="0"/>
      <w:marRight w:val="0"/>
      <w:marTop w:val="0"/>
      <w:marBottom w:val="0"/>
      <w:divBdr>
        <w:top w:val="none" w:sz="0" w:space="0" w:color="auto"/>
        <w:left w:val="none" w:sz="0" w:space="0" w:color="auto"/>
        <w:bottom w:val="none" w:sz="0" w:space="0" w:color="auto"/>
        <w:right w:val="none" w:sz="0" w:space="0" w:color="auto"/>
      </w:divBdr>
      <w:divsChild>
        <w:div w:id="40711284">
          <w:marLeft w:val="1714"/>
          <w:marRight w:val="0"/>
          <w:marTop w:val="0"/>
          <w:marBottom w:val="40"/>
          <w:divBdr>
            <w:top w:val="none" w:sz="0" w:space="0" w:color="auto"/>
            <w:left w:val="none" w:sz="0" w:space="0" w:color="auto"/>
            <w:bottom w:val="none" w:sz="0" w:space="0" w:color="auto"/>
            <w:right w:val="none" w:sz="0" w:space="0" w:color="auto"/>
          </w:divBdr>
        </w:div>
        <w:div w:id="154343129">
          <w:marLeft w:val="1267"/>
          <w:marRight w:val="0"/>
          <w:marTop w:val="0"/>
          <w:marBottom w:val="40"/>
          <w:divBdr>
            <w:top w:val="none" w:sz="0" w:space="0" w:color="auto"/>
            <w:left w:val="none" w:sz="0" w:space="0" w:color="auto"/>
            <w:bottom w:val="none" w:sz="0" w:space="0" w:color="auto"/>
            <w:right w:val="none" w:sz="0" w:space="0" w:color="auto"/>
          </w:divBdr>
        </w:div>
        <w:div w:id="499154931">
          <w:marLeft w:val="274"/>
          <w:marRight w:val="0"/>
          <w:marTop w:val="0"/>
          <w:marBottom w:val="40"/>
          <w:divBdr>
            <w:top w:val="none" w:sz="0" w:space="0" w:color="auto"/>
            <w:left w:val="none" w:sz="0" w:space="0" w:color="auto"/>
            <w:bottom w:val="none" w:sz="0" w:space="0" w:color="auto"/>
            <w:right w:val="none" w:sz="0" w:space="0" w:color="auto"/>
          </w:divBdr>
        </w:div>
        <w:div w:id="772434585">
          <w:marLeft w:val="1267"/>
          <w:marRight w:val="0"/>
          <w:marTop w:val="0"/>
          <w:marBottom w:val="40"/>
          <w:divBdr>
            <w:top w:val="none" w:sz="0" w:space="0" w:color="auto"/>
            <w:left w:val="none" w:sz="0" w:space="0" w:color="auto"/>
            <w:bottom w:val="none" w:sz="0" w:space="0" w:color="auto"/>
            <w:right w:val="none" w:sz="0" w:space="0" w:color="auto"/>
          </w:divBdr>
        </w:div>
        <w:div w:id="801583420">
          <w:marLeft w:val="1714"/>
          <w:marRight w:val="0"/>
          <w:marTop w:val="0"/>
          <w:marBottom w:val="40"/>
          <w:divBdr>
            <w:top w:val="none" w:sz="0" w:space="0" w:color="auto"/>
            <w:left w:val="none" w:sz="0" w:space="0" w:color="auto"/>
            <w:bottom w:val="none" w:sz="0" w:space="0" w:color="auto"/>
            <w:right w:val="none" w:sz="0" w:space="0" w:color="auto"/>
          </w:divBdr>
        </w:div>
        <w:div w:id="889460731">
          <w:marLeft w:val="806"/>
          <w:marRight w:val="0"/>
          <w:marTop w:val="0"/>
          <w:marBottom w:val="40"/>
          <w:divBdr>
            <w:top w:val="none" w:sz="0" w:space="0" w:color="auto"/>
            <w:left w:val="none" w:sz="0" w:space="0" w:color="auto"/>
            <w:bottom w:val="none" w:sz="0" w:space="0" w:color="auto"/>
            <w:right w:val="none" w:sz="0" w:space="0" w:color="auto"/>
          </w:divBdr>
        </w:div>
        <w:div w:id="963773337">
          <w:marLeft w:val="1714"/>
          <w:marRight w:val="0"/>
          <w:marTop w:val="0"/>
          <w:marBottom w:val="40"/>
          <w:divBdr>
            <w:top w:val="none" w:sz="0" w:space="0" w:color="auto"/>
            <w:left w:val="none" w:sz="0" w:space="0" w:color="auto"/>
            <w:bottom w:val="none" w:sz="0" w:space="0" w:color="auto"/>
            <w:right w:val="none" w:sz="0" w:space="0" w:color="auto"/>
          </w:divBdr>
        </w:div>
        <w:div w:id="1464545562">
          <w:marLeft w:val="1714"/>
          <w:marRight w:val="0"/>
          <w:marTop w:val="0"/>
          <w:marBottom w:val="40"/>
          <w:divBdr>
            <w:top w:val="none" w:sz="0" w:space="0" w:color="auto"/>
            <w:left w:val="none" w:sz="0" w:space="0" w:color="auto"/>
            <w:bottom w:val="none" w:sz="0" w:space="0" w:color="auto"/>
            <w:right w:val="none" w:sz="0" w:space="0" w:color="auto"/>
          </w:divBdr>
        </w:div>
        <w:div w:id="1544094548">
          <w:marLeft w:val="1714"/>
          <w:marRight w:val="0"/>
          <w:marTop w:val="0"/>
          <w:marBottom w:val="40"/>
          <w:divBdr>
            <w:top w:val="none" w:sz="0" w:space="0" w:color="auto"/>
            <w:left w:val="none" w:sz="0" w:space="0" w:color="auto"/>
            <w:bottom w:val="none" w:sz="0" w:space="0" w:color="auto"/>
            <w:right w:val="none" w:sz="0" w:space="0" w:color="auto"/>
          </w:divBdr>
        </w:div>
        <w:div w:id="1715689240">
          <w:marLeft w:val="1714"/>
          <w:marRight w:val="0"/>
          <w:marTop w:val="0"/>
          <w:marBottom w:val="40"/>
          <w:divBdr>
            <w:top w:val="none" w:sz="0" w:space="0" w:color="auto"/>
            <w:left w:val="none" w:sz="0" w:space="0" w:color="auto"/>
            <w:bottom w:val="none" w:sz="0" w:space="0" w:color="auto"/>
            <w:right w:val="none" w:sz="0" w:space="0" w:color="auto"/>
          </w:divBdr>
        </w:div>
        <w:div w:id="1851531652">
          <w:marLeft w:val="1714"/>
          <w:marRight w:val="0"/>
          <w:marTop w:val="0"/>
          <w:marBottom w:val="40"/>
          <w:divBdr>
            <w:top w:val="none" w:sz="0" w:space="0" w:color="auto"/>
            <w:left w:val="none" w:sz="0" w:space="0" w:color="auto"/>
            <w:bottom w:val="none" w:sz="0" w:space="0" w:color="auto"/>
            <w:right w:val="none" w:sz="0" w:space="0" w:color="auto"/>
          </w:divBdr>
        </w:div>
        <w:div w:id="2027904953">
          <w:marLeft w:val="1714"/>
          <w:marRight w:val="0"/>
          <w:marTop w:val="0"/>
          <w:marBottom w:val="40"/>
          <w:divBdr>
            <w:top w:val="none" w:sz="0" w:space="0" w:color="auto"/>
            <w:left w:val="none" w:sz="0" w:space="0" w:color="auto"/>
            <w:bottom w:val="none" w:sz="0" w:space="0" w:color="auto"/>
            <w:right w:val="none" w:sz="0" w:space="0" w:color="auto"/>
          </w:divBdr>
        </w:div>
      </w:divsChild>
    </w:div>
    <w:div w:id="550307515">
      <w:bodyDiv w:val="1"/>
      <w:marLeft w:val="0"/>
      <w:marRight w:val="0"/>
      <w:marTop w:val="0"/>
      <w:marBottom w:val="0"/>
      <w:divBdr>
        <w:top w:val="none" w:sz="0" w:space="0" w:color="auto"/>
        <w:left w:val="none" w:sz="0" w:space="0" w:color="auto"/>
        <w:bottom w:val="none" w:sz="0" w:space="0" w:color="auto"/>
        <w:right w:val="none" w:sz="0" w:space="0" w:color="auto"/>
      </w:divBdr>
      <w:divsChild>
        <w:div w:id="492531538">
          <w:marLeft w:val="547"/>
          <w:marRight w:val="0"/>
          <w:marTop w:val="0"/>
          <w:marBottom w:val="0"/>
          <w:divBdr>
            <w:top w:val="none" w:sz="0" w:space="0" w:color="auto"/>
            <w:left w:val="none" w:sz="0" w:space="0" w:color="auto"/>
            <w:bottom w:val="none" w:sz="0" w:space="0" w:color="auto"/>
            <w:right w:val="none" w:sz="0" w:space="0" w:color="auto"/>
          </w:divBdr>
        </w:div>
        <w:div w:id="809520217">
          <w:marLeft w:val="547"/>
          <w:marRight w:val="0"/>
          <w:marTop w:val="0"/>
          <w:marBottom w:val="0"/>
          <w:divBdr>
            <w:top w:val="none" w:sz="0" w:space="0" w:color="auto"/>
            <w:left w:val="none" w:sz="0" w:space="0" w:color="auto"/>
            <w:bottom w:val="none" w:sz="0" w:space="0" w:color="auto"/>
            <w:right w:val="none" w:sz="0" w:space="0" w:color="auto"/>
          </w:divBdr>
        </w:div>
      </w:divsChild>
    </w:div>
    <w:div w:id="556744451">
      <w:bodyDiv w:val="1"/>
      <w:marLeft w:val="0"/>
      <w:marRight w:val="0"/>
      <w:marTop w:val="0"/>
      <w:marBottom w:val="0"/>
      <w:divBdr>
        <w:top w:val="none" w:sz="0" w:space="0" w:color="auto"/>
        <w:left w:val="none" w:sz="0" w:space="0" w:color="auto"/>
        <w:bottom w:val="none" w:sz="0" w:space="0" w:color="auto"/>
        <w:right w:val="none" w:sz="0" w:space="0" w:color="auto"/>
      </w:divBdr>
    </w:div>
    <w:div w:id="565840946">
      <w:bodyDiv w:val="1"/>
      <w:marLeft w:val="0"/>
      <w:marRight w:val="0"/>
      <w:marTop w:val="0"/>
      <w:marBottom w:val="0"/>
      <w:divBdr>
        <w:top w:val="none" w:sz="0" w:space="0" w:color="auto"/>
        <w:left w:val="none" w:sz="0" w:space="0" w:color="auto"/>
        <w:bottom w:val="none" w:sz="0" w:space="0" w:color="auto"/>
        <w:right w:val="none" w:sz="0" w:space="0" w:color="auto"/>
      </w:divBdr>
    </w:div>
    <w:div w:id="572158417">
      <w:bodyDiv w:val="1"/>
      <w:marLeft w:val="0"/>
      <w:marRight w:val="0"/>
      <w:marTop w:val="0"/>
      <w:marBottom w:val="0"/>
      <w:divBdr>
        <w:top w:val="none" w:sz="0" w:space="0" w:color="auto"/>
        <w:left w:val="none" w:sz="0" w:space="0" w:color="auto"/>
        <w:bottom w:val="none" w:sz="0" w:space="0" w:color="auto"/>
        <w:right w:val="none" w:sz="0" w:space="0" w:color="auto"/>
      </w:divBdr>
    </w:div>
    <w:div w:id="615066390">
      <w:bodyDiv w:val="1"/>
      <w:marLeft w:val="0"/>
      <w:marRight w:val="0"/>
      <w:marTop w:val="0"/>
      <w:marBottom w:val="0"/>
      <w:divBdr>
        <w:top w:val="none" w:sz="0" w:space="0" w:color="auto"/>
        <w:left w:val="none" w:sz="0" w:space="0" w:color="auto"/>
        <w:bottom w:val="none" w:sz="0" w:space="0" w:color="auto"/>
        <w:right w:val="none" w:sz="0" w:space="0" w:color="auto"/>
      </w:divBdr>
    </w:div>
    <w:div w:id="626082816">
      <w:bodyDiv w:val="1"/>
      <w:marLeft w:val="0"/>
      <w:marRight w:val="0"/>
      <w:marTop w:val="0"/>
      <w:marBottom w:val="0"/>
      <w:divBdr>
        <w:top w:val="none" w:sz="0" w:space="0" w:color="auto"/>
        <w:left w:val="none" w:sz="0" w:space="0" w:color="auto"/>
        <w:bottom w:val="none" w:sz="0" w:space="0" w:color="auto"/>
        <w:right w:val="none" w:sz="0" w:space="0" w:color="auto"/>
      </w:divBdr>
    </w:div>
    <w:div w:id="628630715">
      <w:bodyDiv w:val="1"/>
      <w:marLeft w:val="0"/>
      <w:marRight w:val="0"/>
      <w:marTop w:val="0"/>
      <w:marBottom w:val="0"/>
      <w:divBdr>
        <w:top w:val="none" w:sz="0" w:space="0" w:color="auto"/>
        <w:left w:val="none" w:sz="0" w:space="0" w:color="auto"/>
        <w:bottom w:val="none" w:sz="0" w:space="0" w:color="auto"/>
        <w:right w:val="none" w:sz="0" w:space="0" w:color="auto"/>
      </w:divBdr>
    </w:div>
    <w:div w:id="658197874">
      <w:bodyDiv w:val="1"/>
      <w:marLeft w:val="0"/>
      <w:marRight w:val="0"/>
      <w:marTop w:val="0"/>
      <w:marBottom w:val="0"/>
      <w:divBdr>
        <w:top w:val="none" w:sz="0" w:space="0" w:color="auto"/>
        <w:left w:val="none" w:sz="0" w:space="0" w:color="auto"/>
        <w:bottom w:val="none" w:sz="0" w:space="0" w:color="auto"/>
        <w:right w:val="none" w:sz="0" w:space="0" w:color="auto"/>
      </w:divBdr>
    </w:div>
    <w:div w:id="658458561">
      <w:bodyDiv w:val="1"/>
      <w:marLeft w:val="0"/>
      <w:marRight w:val="0"/>
      <w:marTop w:val="0"/>
      <w:marBottom w:val="0"/>
      <w:divBdr>
        <w:top w:val="none" w:sz="0" w:space="0" w:color="auto"/>
        <w:left w:val="none" w:sz="0" w:space="0" w:color="auto"/>
        <w:bottom w:val="none" w:sz="0" w:space="0" w:color="auto"/>
        <w:right w:val="none" w:sz="0" w:space="0" w:color="auto"/>
      </w:divBdr>
      <w:divsChild>
        <w:div w:id="534931858">
          <w:marLeft w:val="274"/>
          <w:marRight w:val="0"/>
          <w:marTop w:val="0"/>
          <w:marBottom w:val="40"/>
          <w:divBdr>
            <w:top w:val="none" w:sz="0" w:space="0" w:color="auto"/>
            <w:left w:val="none" w:sz="0" w:space="0" w:color="auto"/>
            <w:bottom w:val="none" w:sz="0" w:space="0" w:color="auto"/>
            <w:right w:val="none" w:sz="0" w:space="0" w:color="auto"/>
          </w:divBdr>
        </w:div>
      </w:divsChild>
    </w:div>
    <w:div w:id="669913329">
      <w:bodyDiv w:val="1"/>
      <w:marLeft w:val="0"/>
      <w:marRight w:val="0"/>
      <w:marTop w:val="0"/>
      <w:marBottom w:val="0"/>
      <w:divBdr>
        <w:top w:val="none" w:sz="0" w:space="0" w:color="auto"/>
        <w:left w:val="none" w:sz="0" w:space="0" w:color="auto"/>
        <w:bottom w:val="none" w:sz="0" w:space="0" w:color="auto"/>
        <w:right w:val="none" w:sz="0" w:space="0" w:color="auto"/>
      </w:divBdr>
    </w:div>
    <w:div w:id="714089189">
      <w:bodyDiv w:val="1"/>
      <w:marLeft w:val="0"/>
      <w:marRight w:val="0"/>
      <w:marTop w:val="0"/>
      <w:marBottom w:val="0"/>
      <w:divBdr>
        <w:top w:val="none" w:sz="0" w:space="0" w:color="auto"/>
        <w:left w:val="none" w:sz="0" w:space="0" w:color="auto"/>
        <w:bottom w:val="none" w:sz="0" w:space="0" w:color="auto"/>
        <w:right w:val="none" w:sz="0" w:space="0" w:color="auto"/>
      </w:divBdr>
    </w:div>
    <w:div w:id="732854568">
      <w:bodyDiv w:val="1"/>
      <w:marLeft w:val="0"/>
      <w:marRight w:val="0"/>
      <w:marTop w:val="0"/>
      <w:marBottom w:val="0"/>
      <w:divBdr>
        <w:top w:val="none" w:sz="0" w:space="0" w:color="auto"/>
        <w:left w:val="none" w:sz="0" w:space="0" w:color="auto"/>
        <w:bottom w:val="none" w:sz="0" w:space="0" w:color="auto"/>
        <w:right w:val="none" w:sz="0" w:space="0" w:color="auto"/>
      </w:divBdr>
      <w:divsChild>
        <w:div w:id="45035115">
          <w:marLeft w:val="806"/>
          <w:marRight w:val="0"/>
          <w:marTop w:val="0"/>
          <w:marBottom w:val="40"/>
          <w:divBdr>
            <w:top w:val="none" w:sz="0" w:space="0" w:color="auto"/>
            <w:left w:val="none" w:sz="0" w:space="0" w:color="auto"/>
            <w:bottom w:val="none" w:sz="0" w:space="0" w:color="auto"/>
            <w:right w:val="none" w:sz="0" w:space="0" w:color="auto"/>
          </w:divBdr>
        </w:div>
        <w:div w:id="282079074">
          <w:marLeft w:val="274"/>
          <w:marRight w:val="0"/>
          <w:marTop w:val="0"/>
          <w:marBottom w:val="40"/>
          <w:divBdr>
            <w:top w:val="none" w:sz="0" w:space="0" w:color="auto"/>
            <w:left w:val="none" w:sz="0" w:space="0" w:color="auto"/>
            <w:bottom w:val="none" w:sz="0" w:space="0" w:color="auto"/>
            <w:right w:val="none" w:sz="0" w:space="0" w:color="auto"/>
          </w:divBdr>
        </w:div>
        <w:div w:id="613679953">
          <w:marLeft w:val="274"/>
          <w:marRight w:val="0"/>
          <w:marTop w:val="0"/>
          <w:marBottom w:val="40"/>
          <w:divBdr>
            <w:top w:val="none" w:sz="0" w:space="0" w:color="auto"/>
            <w:left w:val="none" w:sz="0" w:space="0" w:color="auto"/>
            <w:bottom w:val="none" w:sz="0" w:space="0" w:color="auto"/>
            <w:right w:val="none" w:sz="0" w:space="0" w:color="auto"/>
          </w:divBdr>
        </w:div>
        <w:div w:id="1100107193">
          <w:marLeft w:val="806"/>
          <w:marRight w:val="0"/>
          <w:marTop w:val="0"/>
          <w:marBottom w:val="40"/>
          <w:divBdr>
            <w:top w:val="none" w:sz="0" w:space="0" w:color="auto"/>
            <w:left w:val="none" w:sz="0" w:space="0" w:color="auto"/>
            <w:bottom w:val="none" w:sz="0" w:space="0" w:color="auto"/>
            <w:right w:val="none" w:sz="0" w:space="0" w:color="auto"/>
          </w:divBdr>
        </w:div>
        <w:div w:id="1128930990">
          <w:marLeft w:val="274"/>
          <w:marRight w:val="0"/>
          <w:marTop w:val="0"/>
          <w:marBottom w:val="40"/>
          <w:divBdr>
            <w:top w:val="none" w:sz="0" w:space="0" w:color="auto"/>
            <w:left w:val="none" w:sz="0" w:space="0" w:color="auto"/>
            <w:bottom w:val="none" w:sz="0" w:space="0" w:color="auto"/>
            <w:right w:val="none" w:sz="0" w:space="0" w:color="auto"/>
          </w:divBdr>
        </w:div>
        <w:div w:id="1170870413">
          <w:marLeft w:val="806"/>
          <w:marRight w:val="0"/>
          <w:marTop w:val="0"/>
          <w:marBottom w:val="40"/>
          <w:divBdr>
            <w:top w:val="none" w:sz="0" w:space="0" w:color="auto"/>
            <w:left w:val="none" w:sz="0" w:space="0" w:color="auto"/>
            <w:bottom w:val="none" w:sz="0" w:space="0" w:color="auto"/>
            <w:right w:val="none" w:sz="0" w:space="0" w:color="auto"/>
          </w:divBdr>
        </w:div>
        <w:div w:id="1453284276">
          <w:marLeft w:val="806"/>
          <w:marRight w:val="0"/>
          <w:marTop w:val="120"/>
          <w:marBottom w:val="40"/>
          <w:divBdr>
            <w:top w:val="none" w:sz="0" w:space="0" w:color="auto"/>
            <w:left w:val="none" w:sz="0" w:space="0" w:color="auto"/>
            <w:bottom w:val="none" w:sz="0" w:space="0" w:color="auto"/>
            <w:right w:val="none" w:sz="0" w:space="0" w:color="auto"/>
          </w:divBdr>
        </w:div>
        <w:div w:id="1866551510">
          <w:marLeft w:val="1267"/>
          <w:marRight w:val="0"/>
          <w:marTop w:val="0"/>
          <w:marBottom w:val="40"/>
          <w:divBdr>
            <w:top w:val="none" w:sz="0" w:space="0" w:color="auto"/>
            <w:left w:val="none" w:sz="0" w:space="0" w:color="auto"/>
            <w:bottom w:val="none" w:sz="0" w:space="0" w:color="auto"/>
            <w:right w:val="none" w:sz="0" w:space="0" w:color="auto"/>
          </w:divBdr>
        </w:div>
        <w:div w:id="2076970321">
          <w:marLeft w:val="806"/>
          <w:marRight w:val="0"/>
          <w:marTop w:val="0"/>
          <w:marBottom w:val="40"/>
          <w:divBdr>
            <w:top w:val="none" w:sz="0" w:space="0" w:color="auto"/>
            <w:left w:val="none" w:sz="0" w:space="0" w:color="auto"/>
            <w:bottom w:val="none" w:sz="0" w:space="0" w:color="auto"/>
            <w:right w:val="none" w:sz="0" w:space="0" w:color="auto"/>
          </w:divBdr>
        </w:div>
      </w:divsChild>
    </w:div>
    <w:div w:id="746533556">
      <w:bodyDiv w:val="1"/>
      <w:marLeft w:val="0"/>
      <w:marRight w:val="0"/>
      <w:marTop w:val="0"/>
      <w:marBottom w:val="0"/>
      <w:divBdr>
        <w:top w:val="none" w:sz="0" w:space="0" w:color="auto"/>
        <w:left w:val="none" w:sz="0" w:space="0" w:color="auto"/>
        <w:bottom w:val="none" w:sz="0" w:space="0" w:color="auto"/>
        <w:right w:val="none" w:sz="0" w:space="0" w:color="auto"/>
      </w:divBdr>
      <w:divsChild>
        <w:div w:id="608974577">
          <w:marLeft w:val="547"/>
          <w:marRight w:val="0"/>
          <w:marTop w:val="0"/>
          <w:marBottom w:val="0"/>
          <w:divBdr>
            <w:top w:val="none" w:sz="0" w:space="0" w:color="auto"/>
            <w:left w:val="none" w:sz="0" w:space="0" w:color="auto"/>
            <w:bottom w:val="none" w:sz="0" w:space="0" w:color="auto"/>
            <w:right w:val="none" w:sz="0" w:space="0" w:color="auto"/>
          </w:divBdr>
        </w:div>
        <w:div w:id="1173453377">
          <w:marLeft w:val="547"/>
          <w:marRight w:val="0"/>
          <w:marTop w:val="0"/>
          <w:marBottom w:val="0"/>
          <w:divBdr>
            <w:top w:val="none" w:sz="0" w:space="0" w:color="auto"/>
            <w:left w:val="none" w:sz="0" w:space="0" w:color="auto"/>
            <w:bottom w:val="none" w:sz="0" w:space="0" w:color="auto"/>
            <w:right w:val="none" w:sz="0" w:space="0" w:color="auto"/>
          </w:divBdr>
        </w:div>
      </w:divsChild>
    </w:div>
    <w:div w:id="775952341">
      <w:bodyDiv w:val="1"/>
      <w:marLeft w:val="0"/>
      <w:marRight w:val="0"/>
      <w:marTop w:val="0"/>
      <w:marBottom w:val="0"/>
      <w:divBdr>
        <w:top w:val="none" w:sz="0" w:space="0" w:color="auto"/>
        <w:left w:val="none" w:sz="0" w:space="0" w:color="auto"/>
        <w:bottom w:val="none" w:sz="0" w:space="0" w:color="auto"/>
        <w:right w:val="none" w:sz="0" w:space="0" w:color="auto"/>
      </w:divBdr>
    </w:div>
    <w:div w:id="781338916">
      <w:bodyDiv w:val="1"/>
      <w:marLeft w:val="0"/>
      <w:marRight w:val="0"/>
      <w:marTop w:val="0"/>
      <w:marBottom w:val="0"/>
      <w:divBdr>
        <w:top w:val="none" w:sz="0" w:space="0" w:color="auto"/>
        <w:left w:val="none" w:sz="0" w:space="0" w:color="auto"/>
        <w:bottom w:val="none" w:sz="0" w:space="0" w:color="auto"/>
        <w:right w:val="none" w:sz="0" w:space="0" w:color="auto"/>
      </w:divBdr>
      <w:divsChild>
        <w:div w:id="21782000">
          <w:marLeft w:val="806"/>
          <w:marRight w:val="0"/>
          <w:marTop w:val="0"/>
          <w:marBottom w:val="40"/>
          <w:divBdr>
            <w:top w:val="none" w:sz="0" w:space="0" w:color="auto"/>
            <w:left w:val="none" w:sz="0" w:space="0" w:color="auto"/>
            <w:bottom w:val="none" w:sz="0" w:space="0" w:color="auto"/>
            <w:right w:val="none" w:sz="0" w:space="0" w:color="auto"/>
          </w:divBdr>
        </w:div>
        <w:div w:id="167018392">
          <w:marLeft w:val="274"/>
          <w:marRight w:val="0"/>
          <w:marTop w:val="0"/>
          <w:marBottom w:val="40"/>
          <w:divBdr>
            <w:top w:val="none" w:sz="0" w:space="0" w:color="auto"/>
            <w:left w:val="none" w:sz="0" w:space="0" w:color="auto"/>
            <w:bottom w:val="none" w:sz="0" w:space="0" w:color="auto"/>
            <w:right w:val="none" w:sz="0" w:space="0" w:color="auto"/>
          </w:divBdr>
        </w:div>
        <w:div w:id="567037300">
          <w:marLeft w:val="274"/>
          <w:marRight w:val="0"/>
          <w:marTop w:val="0"/>
          <w:marBottom w:val="40"/>
          <w:divBdr>
            <w:top w:val="none" w:sz="0" w:space="0" w:color="auto"/>
            <w:left w:val="none" w:sz="0" w:space="0" w:color="auto"/>
            <w:bottom w:val="none" w:sz="0" w:space="0" w:color="auto"/>
            <w:right w:val="none" w:sz="0" w:space="0" w:color="auto"/>
          </w:divBdr>
        </w:div>
        <w:div w:id="732583313">
          <w:marLeft w:val="806"/>
          <w:marRight w:val="0"/>
          <w:marTop w:val="0"/>
          <w:marBottom w:val="40"/>
          <w:divBdr>
            <w:top w:val="none" w:sz="0" w:space="0" w:color="auto"/>
            <w:left w:val="none" w:sz="0" w:space="0" w:color="auto"/>
            <w:bottom w:val="none" w:sz="0" w:space="0" w:color="auto"/>
            <w:right w:val="none" w:sz="0" w:space="0" w:color="auto"/>
          </w:divBdr>
        </w:div>
        <w:div w:id="775490031">
          <w:marLeft w:val="806"/>
          <w:marRight w:val="0"/>
          <w:marTop w:val="0"/>
          <w:marBottom w:val="40"/>
          <w:divBdr>
            <w:top w:val="none" w:sz="0" w:space="0" w:color="auto"/>
            <w:left w:val="none" w:sz="0" w:space="0" w:color="auto"/>
            <w:bottom w:val="none" w:sz="0" w:space="0" w:color="auto"/>
            <w:right w:val="none" w:sz="0" w:space="0" w:color="auto"/>
          </w:divBdr>
        </w:div>
        <w:div w:id="868571339">
          <w:marLeft w:val="806"/>
          <w:marRight w:val="0"/>
          <w:marTop w:val="0"/>
          <w:marBottom w:val="40"/>
          <w:divBdr>
            <w:top w:val="none" w:sz="0" w:space="0" w:color="auto"/>
            <w:left w:val="none" w:sz="0" w:space="0" w:color="auto"/>
            <w:bottom w:val="none" w:sz="0" w:space="0" w:color="auto"/>
            <w:right w:val="none" w:sz="0" w:space="0" w:color="auto"/>
          </w:divBdr>
        </w:div>
        <w:div w:id="881593335">
          <w:marLeft w:val="274"/>
          <w:marRight w:val="0"/>
          <w:marTop w:val="0"/>
          <w:marBottom w:val="40"/>
          <w:divBdr>
            <w:top w:val="none" w:sz="0" w:space="0" w:color="auto"/>
            <w:left w:val="none" w:sz="0" w:space="0" w:color="auto"/>
            <w:bottom w:val="none" w:sz="0" w:space="0" w:color="auto"/>
            <w:right w:val="none" w:sz="0" w:space="0" w:color="auto"/>
          </w:divBdr>
        </w:div>
        <w:div w:id="1274366151">
          <w:marLeft w:val="806"/>
          <w:marRight w:val="0"/>
          <w:marTop w:val="0"/>
          <w:marBottom w:val="40"/>
          <w:divBdr>
            <w:top w:val="none" w:sz="0" w:space="0" w:color="auto"/>
            <w:left w:val="none" w:sz="0" w:space="0" w:color="auto"/>
            <w:bottom w:val="none" w:sz="0" w:space="0" w:color="auto"/>
            <w:right w:val="none" w:sz="0" w:space="0" w:color="auto"/>
          </w:divBdr>
        </w:div>
        <w:div w:id="1603300114">
          <w:marLeft w:val="274"/>
          <w:marRight w:val="0"/>
          <w:marTop w:val="0"/>
          <w:marBottom w:val="40"/>
          <w:divBdr>
            <w:top w:val="none" w:sz="0" w:space="0" w:color="auto"/>
            <w:left w:val="none" w:sz="0" w:space="0" w:color="auto"/>
            <w:bottom w:val="none" w:sz="0" w:space="0" w:color="auto"/>
            <w:right w:val="none" w:sz="0" w:space="0" w:color="auto"/>
          </w:divBdr>
        </w:div>
      </w:divsChild>
    </w:div>
    <w:div w:id="806777457">
      <w:bodyDiv w:val="1"/>
      <w:marLeft w:val="0"/>
      <w:marRight w:val="0"/>
      <w:marTop w:val="0"/>
      <w:marBottom w:val="0"/>
      <w:divBdr>
        <w:top w:val="none" w:sz="0" w:space="0" w:color="auto"/>
        <w:left w:val="none" w:sz="0" w:space="0" w:color="auto"/>
        <w:bottom w:val="none" w:sz="0" w:space="0" w:color="auto"/>
        <w:right w:val="none" w:sz="0" w:space="0" w:color="auto"/>
      </w:divBdr>
    </w:div>
    <w:div w:id="835458679">
      <w:bodyDiv w:val="1"/>
      <w:marLeft w:val="0"/>
      <w:marRight w:val="0"/>
      <w:marTop w:val="0"/>
      <w:marBottom w:val="0"/>
      <w:divBdr>
        <w:top w:val="none" w:sz="0" w:space="0" w:color="auto"/>
        <w:left w:val="none" w:sz="0" w:space="0" w:color="auto"/>
        <w:bottom w:val="none" w:sz="0" w:space="0" w:color="auto"/>
        <w:right w:val="none" w:sz="0" w:space="0" w:color="auto"/>
      </w:divBdr>
      <w:divsChild>
        <w:div w:id="1582373664">
          <w:marLeft w:val="547"/>
          <w:marRight w:val="0"/>
          <w:marTop w:val="0"/>
          <w:marBottom w:val="0"/>
          <w:divBdr>
            <w:top w:val="none" w:sz="0" w:space="0" w:color="auto"/>
            <w:left w:val="none" w:sz="0" w:space="0" w:color="auto"/>
            <w:bottom w:val="none" w:sz="0" w:space="0" w:color="auto"/>
            <w:right w:val="none" w:sz="0" w:space="0" w:color="auto"/>
          </w:divBdr>
        </w:div>
        <w:div w:id="1957713909">
          <w:marLeft w:val="547"/>
          <w:marRight w:val="0"/>
          <w:marTop w:val="0"/>
          <w:marBottom w:val="0"/>
          <w:divBdr>
            <w:top w:val="none" w:sz="0" w:space="0" w:color="auto"/>
            <w:left w:val="none" w:sz="0" w:space="0" w:color="auto"/>
            <w:bottom w:val="none" w:sz="0" w:space="0" w:color="auto"/>
            <w:right w:val="none" w:sz="0" w:space="0" w:color="auto"/>
          </w:divBdr>
        </w:div>
      </w:divsChild>
    </w:div>
    <w:div w:id="849563447">
      <w:bodyDiv w:val="1"/>
      <w:marLeft w:val="0"/>
      <w:marRight w:val="0"/>
      <w:marTop w:val="0"/>
      <w:marBottom w:val="0"/>
      <w:divBdr>
        <w:top w:val="none" w:sz="0" w:space="0" w:color="auto"/>
        <w:left w:val="none" w:sz="0" w:space="0" w:color="auto"/>
        <w:bottom w:val="none" w:sz="0" w:space="0" w:color="auto"/>
        <w:right w:val="none" w:sz="0" w:space="0" w:color="auto"/>
      </w:divBdr>
    </w:div>
    <w:div w:id="893202347">
      <w:bodyDiv w:val="1"/>
      <w:marLeft w:val="0"/>
      <w:marRight w:val="0"/>
      <w:marTop w:val="0"/>
      <w:marBottom w:val="0"/>
      <w:divBdr>
        <w:top w:val="none" w:sz="0" w:space="0" w:color="auto"/>
        <w:left w:val="none" w:sz="0" w:space="0" w:color="auto"/>
        <w:bottom w:val="none" w:sz="0" w:space="0" w:color="auto"/>
        <w:right w:val="none" w:sz="0" w:space="0" w:color="auto"/>
      </w:divBdr>
    </w:div>
    <w:div w:id="934627294">
      <w:bodyDiv w:val="1"/>
      <w:marLeft w:val="0"/>
      <w:marRight w:val="0"/>
      <w:marTop w:val="0"/>
      <w:marBottom w:val="0"/>
      <w:divBdr>
        <w:top w:val="none" w:sz="0" w:space="0" w:color="auto"/>
        <w:left w:val="none" w:sz="0" w:space="0" w:color="auto"/>
        <w:bottom w:val="none" w:sz="0" w:space="0" w:color="auto"/>
        <w:right w:val="none" w:sz="0" w:space="0" w:color="auto"/>
      </w:divBdr>
    </w:div>
    <w:div w:id="954679261">
      <w:bodyDiv w:val="1"/>
      <w:marLeft w:val="0"/>
      <w:marRight w:val="0"/>
      <w:marTop w:val="0"/>
      <w:marBottom w:val="0"/>
      <w:divBdr>
        <w:top w:val="none" w:sz="0" w:space="0" w:color="auto"/>
        <w:left w:val="none" w:sz="0" w:space="0" w:color="auto"/>
        <w:bottom w:val="none" w:sz="0" w:space="0" w:color="auto"/>
        <w:right w:val="none" w:sz="0" w:space="0" w:color="auto"/>
      </w:divBdr>
    </w:div>
    <w:div w:id="957294228">
      <w:bodyDiv w:val="1"/>
      <w:marLeft w:val="0"/>
      <w:marRight w:val="0"/>
      <w:marTop w:val="0"/>
      <w:marBottom w:val="0"/>
      <w:divBdr>
        <w:top w:val="none" w:sz="0" w:space="0" w:color="auto"/>
        <w:left w:val="none" w:sz="0" w:space="0" w:color="auto"/>
        <w:bottom w:val="none" w:sz="0" w:space="0" w:color="auto"/>
        <w:right w:val="none" w:sz="0" w:space="0" w:color="auto"/>
      </w:divBdr>
    </w:div>
    <w:div w:id="982468508">
      <w:bodyDiv w:val="1"/>
      <w:marLeft w:val="0"/>
      <w:marRight w:val="0"/>
      <w:marTop w:val="0"/>
      <w:marBottom w:val="0"/>
      <w:divBdr>
        <w:top w:val="none" w:sz="0" w:space="0" w:color="auto"/>
        <w:left w:val="none" w:sz="0" w:space="0" w:color="auto"/>
        <w:bottom w:val="none" w:sz="0" w:space="0" w:color="auto"/>
        <w:right w:val="none" w:sz="0" w:space="0" w:color="auto"/>
      </w:divBdr>
      <w:divsChild>
        <w:div w:id="327636604">
          <w:marLeft w:val="1267"/>
          <w:marRight w:val="0"/>
          <w:marTop w:val="0"/>
          <w:marBottom w:val="40"/>
          <w:divBdr>
            <w:top w:val="none" w:sz="0" w:space="0" w:color="auto"/>
            <w:left w:val="none" w:sz="0" w:space="0" w:color="auto"/>
            <w:bottom w:val="none" w:sz="0" w:space="0" w:color="auto"/>
            <w:right w:val="none" w:sz="0" w:space="0" w:color="auto"/>
          </w:divBdr>
        </w:div>
        <w:div w:id="331029601">
          <w:marLeft w:val="806"/>
          <w:marRight w:val="0"/>
          <w:marTop w:val="0"/>
          <w:marBottom w:val="40"/>
          <w:divBdr>
            <w:top w:val="none" w:sz="0" w:space="0" w:color="auto"/>
            <w:left w:val="none" w:sz="0" w:space="0" w:color="auto"/>
            <w:bottom w:val="none" w:sz="0" w:space="0" w:color="auto"/>
            <w:right w:val="none" w:sz="0" w:space="0" w:color="auto"/>
          </w:divBdr>
        </w:div>
        <w:div w:id="487017639">
          <w:marLeft w:val="806"/>
          <w:marRight w:val="0"/>
          <w:marTop w:val="0"/>
          <w:marBottom w:val="40"/>
          <w:divBdr>
            <w:top w:val="none" w:sz="0" w:space="0" w:color="auto"/>
            <w:left w:val="none" w:sz="0" w:space="0" w:color="auto"/>
            <w:bottom w:val="none" w:sz="0" w:space="0" w:color="auto"/>
            <w:right w:val="none" w:sz="0" w:space="0" w:color="auto"/>
          </w:divBdr>
        </w:div>
        <w:div w:id="751313434">
          <w:marLeft w:val="274"/>
          <w:marRight w:val="0"/>
          <w:marTop w:val="240"/>
          <w:marBottom w:val="40"/>
          <w:divBdr>
            <w:top w:val="none" w:sz="0" w:space="0" w:color="auto"/>
            <w:left w:val="none" w:sz="0" w:space="0" w:color="auto"/>
            <w:bottom w:val="none" w:sz="0" w:space="0" w:color="auto"/>
            <w:right w:val="none" w:sz="0" w:space="0" w:color="auto"/>
          </w:divBdr>
        </w:div>
        <w:div w:id="762922361">
          <w:marLeft w:val="806"/>
          <w:marRight w:val="0"/>
          <w:marTop w:val="0"/>
          <w:marBottom w:val="40"/>
          <w:divBdr>
            <w:top w:val="none" w:sz="0" w:space="0" w:color="auto"/>
            <w:left w:val="none" w:sz="0" w:space="0" w:color="auto"/>
            <w:bottom w:val="none" w:sz="0" w:space="0" w:color="auto"/>
            <w:right w:val="none" w:sz="0" w:space="0" w:color="auto"/>
          </w:divBdr>
        </w:div>
        <w:div w:id="796409996">
          <w:marLeft w:val="806"/>
          <w:marRight w:val="0"/>
          <w:marTop w:val="0"/>
          <w:marBottom w:val="40"/>
          <w:divBdr>
            <w:top w:val="none" w:sz="0" w:space="0" w:color="auto"/>
            <w:left w:val="none" w:sz="0" w:space="0" w:color="auto"/>
            <w:bottom w:val="none" w:sz="0" w:space="0" w:color="auto"/>
            <w:right w:val="none" w:sz="0" w:space="0" w:color="auto"/>
          </w:divBdr>
        </w:div>
        <w:div w:id="959795893">
          <w:marLeft w:val="806"/>
          <w:marRight w:val="0"/>
          <w:marTop w:val="0"/>
          <w:marBottom w:val="40"/>
          <w:divBdr>
            <w:top w:val="none" w:sz="0" w:space="0" w:color="auto"/>
            <w:left w:val="none" w:sz="0" w:space="0" w:color="auto"/>
            <w:bottom w:val="none" w:sz="0" w:space="0" w:color="auto"/>
            <w:right w:val="none" w:sz="0" w:space="0" w:color="auto"/>
          </w:divBdr>
        </w:div>
        <w:div w:id="1276716541">
          <w:marLeft w:val="274"/>
          <w:marRight w:val="0"/>
          <w:marTop w:val="240"/>
          <w:marBottom w:val="40"/>
          <w:divBdr>
            <w:top w:val="none" w:sz="0" w:space="0" w:color="auto"/>
            <w:left w:val="none" w:sz="0" w:space="0" w:color="auto"/>
            <w:bottom w:val="none" w:sz="0" w:space="0" w:color="auto"/>
            <w:right w:val="none" w:sz="0" w:space="0" w:color="auto"/>
          </w:divBdr>
        </w:div>
        <w:div w:id="1355351737">
          <w:marLeft w:val="806"/>
          <w:marRight w:val="0"/>
          <w:marTop w:val="0"/>
          <w:marBottom w:val="40"/>
          <w:divBdr>
            <w:top w:val="none" w:sz="0" w:space="0" w:color="auto"/>
            <w:left w:val="none" w:sz="0" w:space="0" w:color="auto"/>
            <w:bottom w:val="none" w:sz="0" w:space="0" w:color="auto"/>
            <w:right w:val="none" w:sz="0" w:space="0" w:color="auto"/>
          </w:divBdr>
        </w:div>
        <w:div w:id="1538541681">
          <w:marLeft w:val="806"/>
          <w:marRight w:val="0"/>
          <w:marTop w:val="0"/>
          <w:marBottom w:val="40"/>
          <w:divBdr>
            <w:top w:val="none" w:sz="0" w:space="0" w:color="auto"/>
            <w:left w:val="none" w:sz="0" w:space="0" w:color="auto"/>
            <w:bottom w:val="none" w:sz="0" w:space="0" w:color="auto"/>
            <w:right w:val="none" w:sz="0" w:space="0" w:color="auto"/>
          </w:divBdr>
        </w:div>
        <w:div w:id="1621954285">
          <w:marLeft w:val="806"/>
          <w:marRight w:val="0"/>
          <w:marTop w:val="0"/>
          <w:marBottom w:val="40"/>
          <w:divBdr>
            <w:top w:val="none" w:sz="0" w:space="0" w:color="auto"/>
            <w:left w:val="none" w:sz="0" w:space="0" w:color="auto"/>
            <w:bottom w:val="none" w:sz="0" w:space="0" w:color="auto"/>
            <w:right w:val="none" w:sz="0" w:space="0" w:color="auto"/>
          </w:divBdr>
        </w:div>
        <w:div w:id="1718893943">
          <w:marLeft w:val="806"/>
          <w:marRight w:val="0"/>
          <w:marTop w:val="0"/>
          <w:marBottom w:val="40"/>
          <w:divBdr>
            <w:top w:val="none" w:sz="0" w:space="0" w:color="auto"/>
            <w:left w:val="none" w:sz="0" w:space="0" w:color="auto"/>
            <w:bottom w:val="none" w:sz="0" w:space="0" w:color="auto"/>
            <w:right w:val="none" w:sz="0" w:space="0" w:color="auto"/>
          </w:divBdr>
        </w:div>
        <w:div w:id="1825730756">
          <w:marLeft w:val="806"/>
          <w:marRight w:val="0"/>
          <w:marTop w:val="0"/>
          <w:marBottom w:val="40"/>
          <w:divBdr>
            <w:top w:val="none" w:sz="0" w:space="0" w:color="auto"/>
            <w:left w:val="none" w:sz="0" w:space="0" w:color="auto"/>
            <w:bottom w:val="none" w:sz="0" w:space="0" w:color="auto"/>
            <w:right w:val="none" w:sz="0" w:space="0" w:color="auto"/>
          </w:divBdr>
        </w:div>
      </w:divsChild>
    </w:div>
    <w:div w:id="1005716896">
      <w:bodyDiv w:val="1"/>
      <w:marLeft w:val="0"/>
      <w:marRight w:val="0"/>
      <w:marTop w:val="0"/>
      <w:marBottom w:val="0"/>
      <w:divBdr>
        <w:top w:val="none" w:sz="0" w:space="0" w:color="auto"/>
        <w:left w:val="none" w:sz="0" w:space="0" w:color="auto"/>
        <w:bottom w:val="none" w:sz="0" w:space="0" w:color="auto"/>
        <w:right w:val="none" w:sz="0" w:space="0" w:color="auto"/>
      </w:divBdr>
    </w:div>
    <w:div w:id="1021318331">
      <w:bodyDiv w:val="1"/>
      <w:marLeft w:val="0"/>
      <w:marRight w:val="0"/>
      <w:marTop w:val="0"/>
      <w:marBottom w:val="0"/>
      <w:divBdr>
        <w:top w:val="none" w:sz="0" w:space="0" w:color="auto"/>
        <w:left w:val="none" w:sz="0" w:space="0" w:color="auto"/>
        <w:bottom w:val="none" w:sz="0" w:space="0" w:color="auto"/>
        <w:right w:val="none" w:sz="0" w:space="0" w:color="auto"/>
      </w:divBdr>
      <w:divsChild>
        <w:div w:id="2117675496">
          <w:marLeft w:val="274"/>
          <w:marRight w:val="0"/>
          <w:marTop w:val="240"/>
          <w:marBottom w:val="40"/>
          <w:divBdr>
            <w:top w:val="none" w:sz="0" w:space="0" w:color="auto"/>
            <w:left w:val="none" w:sz="0" w:space="0" w:color="auto"/>
            <w:bottom w:val="none" w:sz="0" w:space="0" w:color="auto"/>
            <w:right w:val="none" w:sz="0" w:space="0" w:color="auto"/>
          </w:divBdr>
        </w:div>
      </w:divsChild>
    </w:div>
    <w:div w:id="1061562323">
      <w:bodyDiv w:val="1"/>
      <w:marLeft w:val="0"/>
      <w:marRight w:val="0"/>
      <w:marTop w:val="0"/>
      <w:marBottom w:val="0"/>
      <w:divBdr>
        <w:top w:val="none" w:sz="0" w:space="0" w:color="auto"/>
        <w:left w:val="none" w:sz="0" w:space="0" w:color="auto"/>
        <w:bottom w:val="none" w:sz="0" w:space="0" w:color="auto"/>
        <w:right w:val="none" w:sz="0" w:space="0" w:color="auto"/>
      </w:divBdr>
    </w:div>
    <w:div w:id="1091707303">
      <w:bodyDiv w:val="1"/>
      <w:marLeft w:val="0"/>
      <w:marRight w:val="0"/>
      <w:marTop w:val="0"/>
      <w:marBottom w:val="0"/>
      <w:divBdr>
        <w:top w:val="none" w:sz="0" w:space="0" w:color="auto"/>
        <w:left w:val="none" w:sz="0" w:space="0" w:color="auto"/>
        <w:bottom w:val="none" w:sz="0" w:space="0" w:color="auto"/>
        <w:right w:val="none" w:sz="0" w:space="0" w:color="auto"/>
      </w:divBdr>
    </w:div>
    <w:div w:id="1104963131">
      <w:bodyDiv w:val="1"/>
      <w:marLeft w:val="0"/>
      <w:marRight w:val="0"/>
      <w:marTop w:val="0"/>
      <w:marBottom w:val="0"/>
      <w:divBdr>
        <w:top w:val="none" w:sz="0" w:space="0" w:color="auto"/>
        <w:left w:val="none" w:sz="0" w:space="0" w:color="auto"/>
        <w:bottom w:val="none" w:sz="0" w:space="0" w:color="auto"/>
        <w:right w:val="none" w:sz="0" w:space="0" w:color="auto"/>
      </w:divBdr>
    </w:div>
    <w:div w:id="1111631830">
      <w:bodyDiv w:val="1"/>
      <w:marLeft w:val="0"/>
      <w:marRight w:val="0"/>
      <w:marTop w:val="0"/>
      <w:marBottom w:val="0"/>
      <w:divBdr>
        <w:top w:val="none" w:sz="0" w:space="0" w:color="auto"/>
        <w:left w:val="none" w:sz="0" w:space="0" w:color="auto"/>
        <w:bottom w:val="none" w:sz="0" w:space="0" w:color="auto"/>
        <w:right w:val="none" w:sz="0" w:space="0" w:color="auto"/>
      </w:divBdr>
    </w:div>
    <w:div w:id="1111702034">
      <w:bodyDiv w:val="1"/>
      <w:marLeft w:val="0"/>
      <w:marRight w:val="0"/>
      <w:marTop w:val="0"/>
      <w:marBottom w:val="0"/>
      <w:divBdr>
        <w:top w:val="none" w:sz="0" w:space="0" w:color="auto"/>
        <w:left w:val="none" w:sz="0" w:space="0" w:color="auto"/>
        <w:bottom w:val="none" w:sz="0" w:space="0" w:color="auto"/>
        <w:right w:val="none" w:sz="0" w:space="0" w:color="auto"/>
      </w:divBdr>
      <w:divsChild>
        <w:div w:id="763114506">
          <w:marLeft w:val="274"/>
          <w:marRight w:val="0"/>
          <w:marTop w:val="0"/>
          <w:marBottom w:val="40"/>
          <w:divBdr>
            <w:top w:val="none" w:sz="0" w:space="0" w:color="auto"/>
            <w:left w:val="none" w:sz="0" w:space="0" w:color="auto"/>
            <w:bottom w:val="none" w:sz="0" w:space="0" w:color="auto"/>
            <w:right w:val="none" w:sz="0" w:space="0" w:color="auto"/>
          </w:divBdr>
        </w:div>
        <w:div w:id="822889920">
          <w:marLeft w:val="274"/>
          <w:marRight w:val="0"/>
          <w:marTop w:val="0"/>
          <w:marBottom w:val="40"/>
          <w:divBdr>
            <w:top w:val="none" w:sz="0" w:space="0" w:color="auto"/>
            <w:left w:val="none" w:sz="0" w:space="0" w:color="auto"/>
            <w:bottom w:val="none" w:sz="0" w:space="0" w:color="auto"/>
            <w:right w:val="none" w:sz="0" w:space="0" w:color="auto"/>
          </w:divBdr>
        </w:div>
        <w:div w:id="1019044175">
          <w:marLeft w:val="274"/>
          <w:marRight w:val="0"/>
          <w:marTop w:val="0"/>
          <w:marBottom w:val="40"/>
          <w:divBdr>
            <w:top w:val="none" w:sz="0" w:space="0" w:color="auto"/>
            <w:left w:val="none" w:sz="0" w:space="0" w:color="auto"/>
            <w:bottom w:val="none" w:sz="0" w:space="0" w:color="auto"/>
            <w:right w:val="none" w:sz="0" w:space="0" w:color="auto"/>
          </w:divBdr>
        </w:div>
        <w:div w:id="1030061201">
          <w:marLeft w:val="274"/>
          <w:marRight w:val="0"/>
          <w:marTop w:val="0"/>
          <w:marBottom w:val="40"/>
          <w:divBdr>
            <w:top w:val="none" w:sz="0" w:space="0" w:color="auto"/>
            <w:left w:val="none" w:sz="0" w:space="0" w:color="auto"/>
            <w:bottom w:val="none" w:sz="0" w:space="0" w:color="auto"/>
            <w:right w:val="none" w:sz="0" w:space="0" w:color="auto"/>
          </w:divBdr>
        </w:div>
        <w:div w:id="1264340573">
          <w:marLeft w:val="274"/>
          <w:marRight w:val="0"/>
          <w:marTop w:val="0"/>
          <w:marBottom w:val="40"/>
          <w:divBdr>
            <w:top w:val="none" w:sz="0" w:space="0" w:color="auto"/>
            <w:left w:val="none" w:sz="0" w:space="0" w:color="auto"/>
            <w:bottom w:val="none" w:sz="0" w:space="0" w:color="auto"/>
            <w:right w:val="none" w:sz="0" w:space="0" w:color="auto"/>
          </w:divBdr>
        </w:div>
      </w:divsChild>
    </w:div>
    <w:div w:id="1117023887">
      <w:bodyDiv w:val="1"/>
      <w:marLeft w:val="0"/>
      <w:marRight w:val="0"/>
      <w:marTop w:val="0"/>
      <w:marBottom w:val="0"/>
      <w:divBdr>
        <w:top w:val="none" w:sz="0" w:space="0" w:color="auto"/>
        <w:left w:val="none" w:sz="0" w:space="0" w:color="auto"/>
        <w:bottom w:val="none" w:sz="0" w:space="0" w:color="auto"/>
        <w:right w:val="none" w:sz="0" w:space="0" w:color="auto"/>
      </w:divBdr>
      <w:divsChild>
        <w:div w:id="1972398299">
          <w:marLeft w:val="274"/>
          <w:marRight w:val="0"/>
          <w:marTop w:val="0"/>
          <w:marBottom w:val="40"/>
          <w:divBdr>
            <w:top w:val="none" w:sz="0" w:space="0" w:color="auto"/>
            <w:left w:val="none" w:sz="0" w:space="0" w:color="auto"/>
            <w:bottom w:val="none" w:sz="0" w:space="0" w:color="auto"/>
            <w:right w:val="none" w:sz="0" w:space="0" w:color="auto"/>
          </w:divBdr>
        </w:div>
      </w:divsChild>
    </w:div>
    <w:div w:id="1117262539">
      <w:bodyDiv w:val="1"/>
      <w:marLeft w:val="0"/>
      <w:marRight w:val="0"/>
      <w:marTop w:val="0"/>
      <w:marBottom w:val="0"/>
      <w:divBdr>
        <w:top w:val="none" w:sz="0" w:space="0" w:color="auto"/>
        <w:left w:val="none" w:sz="0" w:space="0" w:color="auto"/>
        <w:bottom w:val="none" w:sz="0" w:space="0" w:color="auto"/>
        <w:right w:val="none" w:sz="0" w:space="0" w:color="auto"/>
      </w:divBdr>
      <w:divsChild>
        <w:div w:id="293756874">
          <w:marLeft w:val="806"/>
          <w:marRight w:val="0"/>
          <w:marTop w:val="0"/>
          <w:marBottom w:val="120"/>
          <w:divBdr>
            <w:top w:val="none" w:sz="0" w:space="0" w:color="auto"/>
            <w:left w:val="none" w:sz="0" w:space="0" w:color="auto"/>
            <w:bottom w:val="none" w:sz="0" w:space="0" w:color="auto"/>
            <w:right w:val="none" w:sz="0" w:space="0" w:color="auto"/>
          </w:divBdr>
        </w:div>
        <w:div w:id="392579212">
          <w:marLeft w:val="806"/>
          <w:marRight w:val="0"/>
          <w:marTop w:val="0"/>
          <w:marBottom w:val="120"/>
          <w:divBdr>
            <w:top w:val="none" w:sz="0" w:space="0" w:color="auto"/>
            <w:left w:val="none" w:sz="0" w:space="0" w:color="auto"/>
            <w:bottom w:val="none" w:sz="0" w:space="0" w:color="auto"/>
            <w:right w:val="none" w:sz="0" w:space="0" w:color="auto"/>
          </w:divBdr>
        </w:div>
        <w:div w:id="417748655">
          <w:marLeft w:val="806"/>
          <w:marRight w:val="0"/>
          <w:marTop w:val="0"/>
          <w:marBottom w:val="120"/>
          <w:divBdr>
            <w:top w:val="none" w:sz="0" w:space="0" w:color="auto"/>
            <w:left w:val="none" w:sz="0" w:space="0" w:color="auto"/>
            <w:bottom w:val="none" w:sz="0" w:space="0" w:color="auto"/>
            <w:right w:val="none" w:sz="0" w:space="0" w:color="auto"/>
          </w:divBdr>
        </w:div>
        <w:div w:id="686489763">
          <w:marLeft w:val="806"/>
          <w:marRight w:val="0"/>
          <w:marTop w:val="0"/>
          <w:marBottom w:val="120"/>
          <w:divBdr>
            <w:top w:val="none" w:sz="0" w:space="0" w:color="auto"/>
            <w:left w:val="none" w:sz="0" w:space="0" w:color="auto"/>
            <w:bottom w:val="none" w:sz="0" w:space="0" w:color="auto"/>
            <w:right w:val="none" w:sz="0" w:space="0" w:color="auto"/>
          </w:divBdr>
        </w:div>
        <w:div w:id="1096629844">
          <w:marLeft w:val="806"/>
          <w:marRight w:val="0"/>
          <w:marTop w:val="0"/>
          <w:marBottom w:val="120"/>
          <w:divBdr>
            <w:top w:val="none" w:sz="0" w:space="0" w:color="auto"/>
            <w:left w:val="none" w:sz="0" w:space="0" w:color="auto"/>
            <w:bottom w:val="none" w:sz="0" w:space="0" w:color="auto"/>
            <w:right w:val="none" w:sz="0" w:space="0" w:color="auto"/>
          </w:divBdr>
        </w:div>
        <w:div w:id="1100297466">
          <w:marLeft w:val="806"/>
          <w:marRight w:val="0"/>
          <w:marTop w:val="0"/>
          <w:marBottom w:val="120"/>
          <w:divBdr>
            <w:top w:val="none" w:sz="0" w:space="0" w:color="auto"/>
            <w:left w:val="none" w:sz="0" w:space="0" w:color="auto"/>
            <w:bottom w:val="none" w:sz="0" w:space="0" w:color="auto"/>
            <w:right w:val="none" w:sz="0" w:space="0" w:color="auto"/>
          </w:divBdr>
        </w:div>
        <w:div w:id="1532062165">
          <w:marLeft w:val="806"/>
          <w:marRight w:val="0"/>
          <w:marTop w:val="0"/>
          <w:marBottom w:val="120"/>
          <w:divBdr>
            <w:top w:val="none" w:sz="0" w:space="0" w:color="auto"/>
            <w:left w:val="none" w:sz="0" w:space="0" w:color="auto"/>
            <w:bottom w:val="none" w:sz="0" w:space="0" w:color="auto"/>
            <w:right w:val="none" w:sz="0" w:space="0" w:color="auto"/>
          </w:divBdr>
        </w:div>
        <w:div w:id="1717772265">
          <w:marLeft w:val="806"/>
          <w:marRight w:val="0"/>
          <w:marTop w:val="0"/>
          <w:marBottom w:val="120"/>
          <w:divBdr>
            <w:top w:val="none" w:sz="0" w:space="0" w:color="auto"/>
            <w:left w:val="none" w:sz="0" w:space="0" w:color="auto"/>
            <w:bottom w:val="none" w:sz="0" w:space="0" w:color="auto"/>
            <w:right w:val="none" w:sz="0" w:space="0" w:color="auto"/>
          </w:divBdr>
        </w:div>
      </w:divsChild>
    </w:div>
    <w:div w:id="1123773028">
      <w:bodyDiv w:val="1"/>
      <w:marLeft w:val="0"/>
      <w:marRight w:val="0"/>
      <w:marTop w:val="0"/>
      <w:marBottom w:val="0"/>
      <w:divBdr>
        <w:top w:val="none" w:sz="0" w:space="0" w:color="auto"/>
        <w:left w:val="none" w:sz="0" w:space="0" w:color="auto"/>
        <w:bottom w:val="none" w:sz="0" w:space="0" w:color="auto"/>
        <w:right w:val="none" w:sz="0" w:space="0" w:color="auto"/>
      </w:divBdr>
    </w:div>
    <w:div w:id="1128815912">
      <w:bodyDiv w:val="1"/>
      <w:marLeft w:val="0"/>
      <w:marRight w:val="0"/>
      <w:marTop w:val="0"/>
      <w:marBottom w:val="0"/>
      <w:divBdr>
        <w:top w:val="none" w:sz="0" w:space="0" w:color="auto"/>
        <w:left w:val="none" w:sz="0" w:space="0" w:color="auto"/>
        <w:bottom w:val="none" w:sz="0" w:space="0" w:color="auto"/>
        <w:right w:val="none" w:sz="0" w:space="0" w:color="auto"/>
      </w:divBdr>
      <w:divsChild>
        <w:div w:id="69155642">
          <w:marLeft w:val="274"/>
          <w:marRight w:val="0"/>
          <w:marTop w:val="0"/>
          <w:marBottom w:val="40"/>
          <w:divBdr>
            <w:top w:val="none" w:sz="0" w:space="0" w:color="auto"/>
            <w:left w:val="none" w:sz="0" w:space="0" w:color="auto"/>
            <w:bottom w:val="none" w:sz="0" w:space="0" w:color="auto"/>
            <w:right w:val="none" w:sz="0" w:space="0" w:color="auto"/>
          </w:divBdr>
        </w:div>
        <w:div w:id="643857097">
          <w:marLeft w:val="274"/>
          <w:marRight w:val="0"/>
          <w:marTop w:val="0"/>
          <w:marBottom w:val="40"/>
          <w:divBdr>
            <w:top w:val="none" w:sz="0" w:space="0" w:color="auto"/>
            <w:left w:val="none" w:sz="0" w:space="0" w:color="auto"/>
            <w:bottom w:val="none" w:sz="0" w:space="0" w:color="auto"/>
            <w:right w:val="none" w:sz="0" w:space="0" w:color="auto"/>
          </w:divBdr>
        </w:div>
        <w:div w:id="911701660">
          <w:marLeft w:val="806"/>
          <w:marRight w:val="0"/>
          <w:marTop w:val="0"/>
          <w:marBottom w:val="40"/>
          <w:divBdr>
            <w:top w:val="none" w:sz="0" w:space="0" w:color="auto"/>
            <w:left w:val="none" w:sz="0" w:space="0" w:color="auto"/>
            <w:bottom w:val="none" w:sz="0" w:space="0" w:color="auto"/>
            <w:right w:val="none" w:sz="0" w:space="0" w:color="auto"/>
          </w:divBdr>
        </w:div>
        <w:div w:id="1356081608">
          <w:marLeft w:val="806"/>
          <w:marRight w:val="0"/>
          <w:marTop w:val="0"/>
          <w:marBottom w:val="40"/>
          <w:divBdr>
            <w:top w:val="none" w:sz="0" w:space="0" w:color="auto"/>
            <w:left w:val="none" w:sz="0" w:space="0" w:color="auto"/>
            <w:bottom w:val="none" w:sz="0" w:space="0" w:color="auto"/>
            <w:right w:val="none" w:sz="0" w:space="0" w:color="auto"/>
          </w:divBdr>
        </w:div>
        <w:div w:id="1441879034">
          <w:marLeft w:val="274"/>
          <w:marRight w:val="0"/>
          <w:marTop w:val="0"/>
          <w:marBottom w:val="40"/>
          <w:divBdr>
            <w:top w:val="none" w:sz="0" w:space="0" w:color="auto"/>
            <w:left w:val="none" w:sz="0" w:space="0" w:color="auto"/>
            <w:bottom w:val="none" w:sz="0" w:space="0" w:color="auto"/>
            <w:right w:val="none" w:sz="0" w:space="0" w:color="auto"/>
          </w:divBdr>
        </w:div>
        <w:div w:id="1650211893">
          <w:marLeft w:val="274"/>
          <w:marRight w:val="0"/>
          <w:marTop w:val="0"/>
          <w:marBottom w:val="40"/>
          <w:divBdr>
            <w:top w:val="none" w:sz="0" w:space="0" w:color="auto"/>
            <w:left w:val="none" w:sz="0" w:space="0" w:color="auto"/>
            <w:bottom w:val="none" w:sz="0" w:space="0" w:color="auto"/>
            <w:right w:val="none" w:sz="0" w:space="0" w:color="auto"/>
          </w:divBdr>
        </w:div>
      </w:divsChild>
    </w:div>
    <w:div w:id="1135684348">
      <w:bodyDiv w:val="1"/>
      <w:marLeft w:val="0"/>
      <w:marRight w:val="0"/>
      <w:marTop w:val="0"/>
      <w:marBottom w:val="0"/>
      <w:divBdr>
        <w:top w:val="none" w:sz="0" w:space="0" w:color="auto"/>
        <w:left w:val="none" w:sz="0" w:space="0" w:color="auto"/>
        <w:bottom w:val="none" w:sz="0" w:space="0" w:color="auto"/>
        <w:right w:val="none" w:sz="0" w:space="0" w:color="auto"/>
      </w:divBdr>
      <w:divsChild>
        <w:div w:id="1082608073">
          <w:marLeft w:val="547"/>
          <w:marRight w:val="0"/>
          <w:marTop w:val="0"/>
          <w:marBottom w:val="0"/>
          <w:divBdr>
            <w:top w:val="none" w:sz="0" w:space="0" w:color="auto"/>
            <w:left w:val="none" w:sz="0" w:space="0" w:color="auto"/>
            <w:bottom w:val="none" w:sz="0" w:space="0" w:color="auto"/>
            <w:right w:val="none" w:sz="0" w:space="0" w:color="auto"/>
          </w:divBdr>
        </w:div>
        <w:div w:id="2009097705">
          <w:marLeft w:val="547"/>
          <w:marRight w:val="0"/>
          <w:marTop w:val="0"/>
          <w:marBottom w:val="0"/>
          <w:divBdr>
            <w:top w:val="none" w:sz="0" w:space="0" w:color="auto"/>
            <w:left w:val="none" w:sz="0" w:space="0" w:color="auto"/>
            <w:bottom w:val="none" w:sz="0" w:space="0" w:color="auto"/>
            <w:right w:val="none" w:sz="0" w:space="0" w:color="auto"/>
          </w:divBdr>
        </w:div>
      </w:divsChild>
    </w:div>
    <w:div w:id="1145318334">
      <w:bodyDiv w:val="1"/>
      <w:marLeft w:val="0"/>
      <w:marRight w:val="0"/>
      <w:marTop w:val="0"/>
      <w:marBottom w:val="0"/>
      <w:divBdr>
        <w:top w:val="none" w:sz="0" w:space="0" w:color="auto"/>
        <w:left w:val="none" w:sz="0" w:space="0" w:color="auto"/>
        <w:bottom w:val="none" w:sz="0" w:space="0" w:color="auto"/>
        <w:right w:val="none" w:sz="0" w:space="0" w:color="auto"/>
      </w:divBdr>
    </w:div>
    <w:div w:id="1159810633">
      <w:bodyDiv w:val="1"/>
      <w:marLeft w:val="0"/>
      <w:marRight w:val="0"/>
      <w:marTop w:val="0"/>
      <w:marBottom w:val="0"/>
      <w:divBdr>
        <w:top w:val="none" w:sz="0" w:space="0" w:color="auto"/>
        <w:left w:val="none" w:sz="0" w:space="0" w:color="auto"/>
        <w:bottom w:val="none" w:sz="0" w:space="0" w:color="auto"/>
        <w:right w:val="none" w:sz="0" w:space="0" w:color="auto"/>
      </w:divBdr>
      <w:divsChild>
        <w:div w:id="407655024">
          <w:marLeft w:val="806"/>
          <w:marRight w:val="0"/>
          <w:marTop w:val="0"/>
          <w:marBottom w:val="120"/>
          <w:divBdr>
            <w:top w:val="none" w:sz="0" w:space="0" w:color="auto"/>
            <w:left w:val="none" w:sz="0" w:space="0" w:color="auto"/>
            <w:bottom w:val="none" w:sz="0" w:space="0" w:color="auto"/>
            <w:right w:val="none" w:sz="0" w:space="0" w:color="auto"/>
          </w:divBdr>
        </w:div>
        <w:div w:id="1309550096">
          <w:marLeft w:val="806"/>
          <w:marRight w:val="0"/>
          <w:marTop w:val="0"/>
          <w:marBottom w:val="120"/>
          <w:divBdr>
            <w:top w:val="none" w:sz="0" w:space="0" w:color="auto"/>
            <w:left w:val="none" w:sz="0" w:space="0" w:color="auto"/>
            <w:bottom w:val="none" w:sz="0" w:space="0" w:color="auto"/>
            <w:right w:val="none" w:sz="0" w:space="0" w:color="auto"/>
          </w:divBdr>
        </w:div>
        <w:div w:id="1694378258">
          <w:marLeft w:val="806"/>
          <w:marRight w:val="0"/>
          <w:marTop w:val="0"/>
          <w:marBottom w:val="120"/>
          <w:divBdr>
            <w:top w:val="none" w:sz="0" w:space="0" w:color="auto"/>
            <w:left w:val="none" w:sz="0" w:space="0" w:color="auto"/>
            <w:bottom w:val="none" w:sz="0" w:space="0" w:color="auto"/>
            <w:right w:val="none" w:sz="0" w:space="0" w:color="auto"/>
          </w:divBdr>
        </w:div>
        <w:div w:id="1760717721">
          <w:marLeft w:val="806"/>
          <w:marRight w:val="0"/>
          <w:marTop w:val="0"/>
          <w:marBottom w:val="120"/>
          <w:divBdr>
            <w:top w:val="none" w:sz="0" w:space="0" w:color="auto"/>
            <w:left w:val="none" w:sz="0" w:space="0" w:color="auto"/>
            <w:bottom w:val="none" w:sz="0" w:space="0" w:color="auto"/>
            <w:right w:val="none" w:sz="0" w:space="0" w:color="auto"/>
          </w:divBdr>
        </w:div>
        <w:div w:id="1874532690">
          <w:marLeft w:val="806"/>
          <w:marRight w:val="0"/>
          <w:marTop w:val="0"/>
          <w:marBottom w:val="120"/>
          <w:divBdr>
            <w:top w:val="none" w:sz="0" w:space="0" w:color="auto"/>
            <w:left w:val="none" w:sz="0" w:space="0" w:color="auto"/>
            <w:bottom w:val="none" w:sz="0" w:space="0" w:color="auto"/>
            <w:right w:val="none" w:sz="0" w:space="0" w:color="auto"/>
          </w:divBdr>
        </w:div>
      </w:divsChild>
    </w:div>
    <w:div w:id="1161123668">
      <w:bodyDiv w:val="1"/>
      <w:marLeft w:val="0"/>
      <w:marRight w:val="0"/>
      <w:marTop w:val="0"/>
      <w:marBottom w:val="0"/>
      <w:divBdr>
        <w:top w:val="none" w:sz="0" w:space="0" w:color="auto"/>
        <w:left w:val="none" w:sz="0" w:space="0" w:color="auto"/>
        <w:bottom w:val="none" w:sz="0" w:space="0" w:color="auto"/>
        <w:right w:val="none" w:sz="0" w:space="0" w:color="auto"/>
      </w:divBdr>
    </w:div>
    <w:div w:id="1171021447">
      <w:bodyDiv w:val="1"/>
      <w:marLeft w:val="0"/>
      <w:marRight w:val="0"/>
      <w:marTop w:val="0"/>
      <w:marBottom w:val="0"/>
      <w:divBdr>
        <w:top w:val="none" w:sz="0" w:space="0" w:color="auto"/>
        <w:left w:val="none" w:sz="0" w:space="0" w:color="auto"/>
        <w:bottom w:val="none" w:sz="0" w:space="0" w:color="auto"/>
        <w:right w:val="none" w:sz="0" w:space="0" w:color="auto"/>
      </w:divBdr>
    </w:div>
    <w:div w:id="1173955892">
      <w:bodyDiv w:val="1"/>
      <w:marLeft w:val="0"/>
      <w:marRight w:val="0"/>
      <w:marTop w:val="0"/>
      <w:marBottom w:val="0"/>
      <w:divBdr>
        <w:top w:val="none" w:sz="0" w:space="0" w:color="auto"/>
        <w:left w:val="none" w:sz="0" w:space="0" w:color="auto"/>
        <w:bottom w:val="none" w:sz="0" w:space="0" w:color="auto"/>
        <w:right w:val="none" w:sz="0" w:space="0" w:color="auto"/>
      </w:divBdr>
    </w:div>
    <w:div w:id="1175807950">
      <w:bodyDiv w:val="1"/>
      <w:marLeft w:val="0"/>
      <w:marRight w:val="0"/>
      <w:marTop w:val="0"/>
      <w:marBottom w:val="0"/>
      <w:divBdr>
        <w:top w:val="none" w:sz="0" w:space="0" w:color="auto"/>
        <w:left w:val="none" w:sz="0" w:space="0" w:color="auto"/>
        <w:bottom w:val="none" w:sz="0" w:space="0" w:color="auto"/>
        <w:right w:val="none" w:sz="0" w:space="0" w:color="auto"/>
      </w:divBdr>
    </w:div>
    <w:div w:id="1220675329">
      <w:bodyDiv w:val="1"/>
      <w:marLeft w:val="0"/>
      <w:marRight w:val="0"/>
      <w:marTop w:val="0"/>
      <w:marBottom w:val="0"/>
      <w:divBdr>
        <w:top w:val="none" w:sz="0" w:space="0" w:color="auto"/>
        <w:left w:val="none" w:sz="0" w:space="0" w:color="auto"/>
        <w:bottom w:val="none" w:sz="0" w:space="0" w:color="auto"/>
        <w:right w:val="none" w:sz="0" w:space="0" w:color="auto"/>
      </w:divBdr>
    </w:div>
    <w:div w:id="1237983628">
      <w:bodyDiv w:val="1"/>
      <w:marLeft w:val="0"/>
      <w:marRight w:val="0"/>
      <w:marTop w:val="0"/>
      <w:marBottom w:val="0"/>
      <w:divBdr>
        <w:top w:val="none" w:sz="0" w:space="0" w:color="auto"/>
        <w:left w:val="none" w:sz="0" w:space="0" w:color="auto"/>
        <w:bottom w:val="none" w:sz="0" w:space="0" w:color="auto"/>
        <w:right w:val="none" w:sz="0" w:space="0" w:color="auto"/>
      </w:divBdr>
    </w:div>
    <w:div w:id="1270428370">
      <w:bodyDiv w:val="1"/>
      <w:marLeft w:val="0"/>
      <w:marRight w:val="0"/>
      <w:marTop w:val="0"/>
      <w:marBottom w:val="0"/>
      <w:divBdr>
        <w:top w:val="none" w:sz="0" w:space="0" w:color="auto"/>
        <w:left w:val="none" w:sz="0" w:space="0" w:color="auto"/>
        <w:bottom w:val="none" w:sz="0" w:space="0" w:color="auto"/>
        <w:right w:val="none" w:sz="0" w:space="0" w:color="auto"/>
      </w:divBdr>
      <w:divsChild>
        <w:div w:id="574901632">
          <w:marLeft w:val="806"/>
          <w:marRight w:val="0"/>
          <w:marTop w:val="0"/>
          <w:marBottom w:val="40"/>
          <w:divBdr>
            <w:top w:val="none" w:sz="0" w:space="0" w:color="auto"/>
            <w:left w:val="none" w:sz="0" w:space="0" w:color="auto"/>
            <w:bottom w:val="none" w:sz="0" w:space="0" w:color="auto"/>
            <w:right w:val="none" w:sz="0" w:space="0" w:color="auto"/>
          </w:divBdr>
        </w:div>
        <w:div w:id="673188334">
          <w:marLeft w:val="274"/>
          <w:marRight w:val="0"/>
          <w:marTop w:val="0"/>
          <w:marBottom w:val="40"/>
          <w:divBdr>
            <w:top w:val="none" w:sz="0" w:space="0" w:color="auto"/>
            <w:left w:val="none" w:sz="0" w:space="0" w:color="auto"/>
            <w:bottom w:val="none" w:sz="0" w:space="0" w:color="auto"/>
            <w:right w:val="none" w:sz="0" w:space="0" w:color="auto"/>
          </w:divBdr>
        </w:div>
      </w:divsChild>
    </w:div>
    <w:div w:id="1278836391">
      <w:bodyDiv w:val="1"/>
      <w:marLeft w:val="0"/>
      <w:marRight w:val="0"/>
      <w:marTop w:val="0"/>
      <w:marBottom w:val="0"/>
      <w:divBdr>
        <w:top w:val="none" w:sz="0" w:space="0" w:color="auto"/>
        <w:left w:val="none" w:sz="0" w:space="0" w:color="auto"/>
        <w:bottom w:val="none" w:sz="0" w:space="0" w:color="auto"/>
        <w:right w:val="none" w:sz="0" w:space="0" w:color="auto"/>
      </w:divBdr>
    </w:div>
    <w:div w:id="1302350238">
      <w:bodyDiv w:val="1"/>
      <w:marLeft w:val="0"/>
      <w:marRight w:val="0"/>
      <w:marTop w:val="0"/>
      <w:marBottom w:val="0"/>
      <w:divBdr>
        <w:top w:val="none" w:sz="0" w:space="0" w:color="auto"/>
        <w:left w:val="none" w:sz="0" w:space="0" w:color="auto"/>
        <w:bottom w:val="none" w:sz="0" w:space="0" w:color="auto"/>
        <w:right w:val="none" w:sz="0" w:space="0" w:color="auto"/>
      </w:divBdr>
      <w:divsChild>
        <w:div w:id="1338073367">
          <w:marLeft w:val="547"/>
          <w:marRight w:val="0"/>
          <w:marTop w:val="120"/>
          <w:marBottom w:val="0"/>
          <w:divBdr>
            <w:top w:val="none" w:sz="0" w:space="0" w:color="auto"/>
            <w:left w:val="none" w:sz="0" w:space="0" w:color="auto"/>
            <w:bottom w:val="none" w:sz="0" w:space="0" w:color="auto"/>
            <w:right w:val="none" w:sz="0" w:space="0" w:color="auto"/>
          </w:divBdr>
        </w:div>
        <w:div w:id="1668434605">
          <w:marLeft w:val="547"/>
          <w:marRight w:val="0"/>
          <w:marTop w:val="120"/>
          <w:marBottom w:val="0"/>
          <w:divBdr>
            <w:top w:val="none" w:sz="0" w:space="0" w:color="auto"/>
            <w:left w:val="none" w:sz="0" w:space="0" w:color="auto"/>
            <w:bottom w:val="none" w:sz="0" w:space="0" w:color="auto"/>
            <w:right w:val="none" w:sz="0" w:space="0" w:color="auto"/>
          </w:divBdr>
        </w:div>
        <w:div w:id="1882863815">
          <w:marLeft w:val="547"/>
          <w:marRight w:val="0"/>
          <w:marTop w:val="120"/>
          <w:marBottom w:val="0"/>
          <w:divBdr>
            <w:top w:val="none" w:sz="0" w:space="0" w:color="auto"/>
            <w:left w:val="none" w:sz="0" w:space="0" w:color="auto"/>
            <w:bottom w:val="none" w:sz="0" w:space="0" w:color="auto"/>
            <w:right w:val="none" w:sz="0" w:space="0" w:color="auto"/>
          </w:divBdr>
        </w:div>
      </w:divsChild>
    </w:div>
    <w:div w:id="1370951450">
      <w:bodyDiv w:val="1"/>
      <w:marLeft w:val="0"/>
      <w:marRight w:val="0"/>
      <w:marTop w:val="0"/>
      <w:marBottom w:val="0"/>
      <w:divBdr>
        <w:top w:val="none" w:sz="0" w:space="0" w:color="auto"/>
        <w:left w:val="none" w:sz="0" w:space="0" w:color="auto"/>
        <w:bottom w:val="none" w:sz="0" w:space="0" w:color="auto"/>
        <w:right w:val="none" w:sz="0" w:space="0" w:color="auto"/>
      </w:divBdr>
    </w:div>
    <w:div w:id="1376613632">
      <w:bodyDiv w:val="1"/>
      <w:marLeft w:val="0"/>
      <w:marRight w:val="0"/>
      <w:marTop w:val="0"/>
      <w:marBottom w:val="0"/>
      <w:divBdr>
        <w:top w:val="none" w:sz="0" w:space="0" w:color="auto"/>
        <w:left w:val="none" w:sz="0" w:space="0" w:color="auto"/>
        <w:bottom w:val="none" w:sz="0" w:space="0" w:color="auto"/>
        <w:right w:val="none" w:sz="0" w:space="0" w:color="auto"/>
      </w:divBdr>
      <w:divsChild>
        <w:div w:id="41757671">
          <w:marLeft w:val="274"/>
          <w:marRight w:val="0"/>
          <w:marTop w:val="0"/>
          <w:marBottom w:val="40"/>
          <w:divBdr>
            <w:top w:val="none" w:sz="0" w:space="0" w:color="auto"/>
            <w:left w:val="none" w:sz="0" w:space="0" w:color="auto"/>
            <w:bottom w:val="none" w:sz="0" w:space="0" w:color="auto"/>
            <w:right w:val="none" w:sz="0" w:space="0" w:color="auto"/>
          </w:divBdr>
        </w:div>
        <w:div w:id="170801445">
          <w:marLeft w:val="274"/>
          <w:marRight w:val="0"/>
          <w:marTop w:val="0"/>
          <w:marBottom w:val="40"/>
          <w:divBdr>
            <w:top w:val="none" w:sz="0" w:space="0" w:color="auto"/>
            <w:left w:val="none" w:sz="0" w:space="0" w:color="auto"/>
            <w:bottom w:val="none" w:sz="0" w:space="0" w:color="auto"/>
            <w:right w:val="none" w:sz="0" w:space="0" w:color="auto"/>
          </w:divBdr>
        </w:div>
        <w:div w:id="426653834">
          <w:marLeft w:val="274"/>
          <w:marRight w:val="0"/>
          <w:marTop w:val="0"/>
          <w:marBottom w:val="40"/>
          <w:divBdr>
            <w:top w:val="none" w:sz="0" w:space="0" w:color="auto"/>
            <w:left w:val="none" w:sz="0" w:space="0" w:color="auto"/>
            <w:bottom w:val="none" w:sz="0" w:space="0" w:color="auto"/>
            <w:right w:val="none" w:sz="0" w:space="0" w:color="auto"/>
          </w:divBdr>
        </w:div>
        <w:div w:id="1477457604">
          <w:marLeft w:val="806"/>
          <w:marRight w:val="0"/>
          <w:marTop w:val="0"/>
          <w:marBottom w:val="40"/>
          <w:divBdr>
            <w:top w:val="none" w:sz="0" w:space="0" w:color="auto"/>
            <w:left w:val="none" w:sz="0" w:space="0" w:color="auto"/>
            <w:bottom w:val="none" w:sz="0" w:space="0" w:color="auto"/>
            <w:right w:val="none" w:sz="0" w:space="0" w:color="auto"/>
          </w:divBdr>
        </w:div>
        <w:div w:id="1569536053">
          <w:marLeft w:val="274"/>
          <w:marRight w:val="0"/>
          <w:marTop w:val="0"/>
          <w:marBottom w:val="40"/>
          <w:divBdr>
            <w:top w:val="none" w:sz="0" w:space="0" w:color="auto"/>
            <w:left w:val="none" w:sz="0" w:space="0" w:color="auto"/>
            <w:bottom w:val="none" w:sz="0" w:space="0" w:color="auto"/>
            <w:right w:val="none" w:sz="0" w:space="0" w:color="auto"/>
          </w:divBdr>
        </w:div>
        <w:div w:id="1769546079">
          <w:marLeft w:val="806"/>
          <w:marRight w:val="0"/>
          <w:marTop w:val="0"/>
          <w:marBottom w:val="40"/>
          <w:divBdr>
            <w:top w:val="none" w:sz="0" w:space="0" w:color="auto"/>
            <w:left w:val="none" w:sz="0" w:space="0" w:color="auto"/>
            <w:bottom w:val="none" w:sz="0" w:space="0" w:color="auto"/>
            <w:right w:val="none" w:sz="0" w:space="0" w:color="auto"/>
          </w:divBdr>
        </w:div>
        <w:div w:id="2008046380">
          <w:marLeft w:val="274"/>
          <w:marRight w:val="0"/>
          <w:marTop w:val="0"/>
          <w:marBottom w:val="40"/>
          <w:divBdr>
            <w:top w:val="none" w:sz="0" w:space="0" w:color="auto"/>
            <w:left w:val="none" w:sz="0" w:space="0" w:color="auto"/>
            <w:bottom w:val="none" w:sz="0" w:space="0" w:color="auto"/>
            <w:right w:val="none" w:sz="0" w:space="0" w:color="auto"/>
          </w:divBdr>
        </w:div>
      </w:divsChild>
    </w:div>
    <w:div w:id="1392535285">
      <w:bodyDiv w:val="1"/>
      <w:marLeft w:val="0"/>
      <w:marRight w:val="0"/>
      <w:marTop w:val="0"/>
      <w:marBottom w:val="0"/>
      <w:divBdr>
        <w:top w:val="none" w:sz="0" w:space="0" w:color="auto"/>
        <w:left w:val="none" w:sz="0" w:space="0" w:color="auto"/>
        <w:bottom w:val="none" w:sz="0" w:space="0" w:color="auto"/>
        <w:right w:val="none" w:sz="0" w:space="0" w:color="auto"/>
      </w:divBdr>
    </w:div>
    <w:div w:id="1405687842">
      <w:bodyDiv w:val="1"/>
      <w:marLeft w:val="0"/>
      <w:marRight w:val="0"/>
      <w:marTop w:val="0"/>
      <w:marBottom w:val="0"/>
      <w:divBdr>
        <w:top w:val="none" w:sz="0" w:space="0" w:color="auto"/>
        <w:left w:val="none" w:sz="0" w:space="0" w:color="auto"/>
        <w:bottom w:val="none" w:sz="0" w:space="0" w:color="auto"/>
        <w:right w:val="none" w:sz="0" w:space="0" w:color="auto"/>
      </w:divBdr>
    </w:div>
    <w:div w:id="1457093931">
      <w:bodyDiv w:val="1"/>
      <w:marLeft w:val="0"/>
      <w:marRight w:val="0"/>
      <w:marTop w:val="0"/>
      <w:marBottom w:val="0"/>
      <w:divBdr>
        <w:top w:val="none" w:sz="0" w:space="0" w:color="auto"/>
        <w:left w:val="none" w:sz="0" w:space="0" w:color="auto"/>
        <w:bottom w:val="none" w:sz="0" w:space="0" w:color="auto"/>
        <w:right w:val="none" w:sz="0" w:space="0" w:color="auto"/>
      </w:divBdr>
      <w:divsChild>
        <w:div w:id="370886811">
          <w:marLeft w:val="274"/>
          <w:marRight w:val="0"/>
          <w:marTop w:val="0"/>
          <w:marBottom w:val="40"/>
          <w:divBdr>
            <w:top w:val="none" w:sz="0" w:space="0" w:color="auto"/>
            <w:left w:val="none" w:sz="0" w:space="0" w:color="auto"/>
            <w:bottom w:val="none" w:sz="0" w:space="0" w:color="auto"/>
            <w:right w:val="none" w:sz="0" w:space="0" w:color="auto"/>
          </w:divBdr>
        </w:div>
        <w:div w:id="547033402">
          <w:marLeft w:val="274"/>
          <w:marRight w:val="0"/>
          <w:marTop w:val="0"/>
          <w:marBottom w:val="40"/>
          <w:divBdr>
            <w:top w:val="none" w:sz="0" w:space="0" w:color="auto"/>
            <w:left w:val="none" w:sz="0" w:space="0" w:color="auto"/>
            <w:bottom w:val="none" w:sz="0" w:space="0" w:color="auto"/>
            <w:right w:val="none" w:sz="0" w:space="0" w:color="auto"/>
          </w:divBdr>
        </w:div>
        <w:div w:id="591815505">
          <w:marLeft w:val="274"/>
          <w:marRight w:val="0"/>
          <w:marTop w:val="0"/>
          <w:marBottom w:val="40"/>
          <w:divBdr>
            <w:top w:val="none" w:sz="0" w:space="0" w:color="auto"/>
            <w:left w:val="none" w:sz="0" w:space="0" w:color="auto"/>
            <w:bottom w:val="none" w:sz="0" w:space="0" w:color="auto"/>
            <w:right w:val="none" w:sz="0" w:space="0" w:color="auto"/>
          </w:divBdr>
        </w:div>
        <w:div w:id="839659250">
          <w:marLeft w:val="274"/>
          <w:marRight w:val="0"/>
          <w:marTop w:val="0"/>
          <w:marBottom w:val="40"/>
          <w:divBdr>
            <w:top w:val="none" w:sz="0" w:space="0" w:color="auto"/>
            <w:left w:val="none" w:sz="0" w:space="0" w:color="auto"/>
            <w:bottom w:val="none" w:sz="0" w:space="0" w:color="auto"/>
            <w:right w:val="none" w:sz="0" w:space="0" w:color="auto"/>
          </w:divBdr>
        </w:div>
        <w:div w:id="1182164079">
          <w:marLeft w:val="274"/>
          <w:marRight w:val="0"/>
          <w:marTop w:val="0"/>
          <w:marBottom w:val="40"/>
          <w:divBdr>
            <w:top w:val="none" w:sz="0" w:space="0" w:color="auto"/>
            <w:left w:val="none" w:sz="0" w:space="0" w:color="auto"/>
            <w:bottom w:val="none" w:sz="0" w:space="0" w:color="auto"/>
            <w:right w:val="none" w:sz="0" w:space="0" w:color="auto"/>
          </w:divBdr>
        </w:div>
        <w:div w:id="1644844310">
          <w:marLeft w:val="274"/>
          <w:marRight w:val="0"/>
          <w:marTop w:val="0"/>
          <w:marBottom w:val="40"/>
          <w:divBdr>
            <w:top w:val="none" w:sz="0" w:space="0" w:color="auto"/>
            <w:left w:val="none" w:sz="0" w:space="0" w:color="auto"/>
            <w:bottom w:val="none" w:sz="0" w:space="0" w:color="auto"/>
            <w:right w:val="none" w:sz="0" w:space="0" w:color="auto"/>
          </w:divBdr>
        </w:div>
        <w:div w:id="2147385161">
          <w:marLeft w:val="274"/>
          <w:marRight w:val="0"/>
          <w:marTop w:val="0"/>
          <w:marBottom w:val="40"/>
          <w:divBdr>
            <w:top w:val="none" w:sz="0" w:space="0" w:color="auto"/>
            <w:left w:val="none" w:sz="0" w:space="0" w:color="auto"/>
            <w:bottom w:val="none" w:sz="0" w:space="0" w:color="auto"/>
            <w:right w:val="none" w:sz="0" w:space="0" w:color="auto"/>
          </w:divBdr>
        </w:div>
      </w:divsChild>
    </w:div>
    <w:div w:id="1461607032">
      <w:bodyDiv w:val="1"/>
      <w:marLeft w:val="0"/>
      <w:marRight w:val="0"/>
      <w:marTop w:val="0"/>
      <w:marBottom w:val="0"/>
      <w:divBdr>
        <w:top w:val="none" w:sz="0" w:space="0" w:color="auto"/>
        <w:left w:val="none" w:sz="0" w:space="0" w:color="auto"/>
        <w:bottom w:val="none" w:sz="0" w:space="0" w:color="auto"/>
        <w:right w:val="none" w:sz="0" w:space="0" w:color="auto"/>
      </w:divBdr>
    </w:div>
    <w:div w:id="1467697226">
      <w:bodyDiv w:val="1"/>
      <w:marLeft w:val="0"/>
      <w:marRight w:val="0"/>
      <w:marTop w:val="0"/>
      <w:marBottom w:val="0"/>
      <w:divBdr>
        <w:top w:val="none" w:sz="0" w:space="0" w:color="auto"/>
        <w:left w:val="none" w:sz="0" w:space="0" w:color="auto"/>
        <w:bottom w:val="none" w:sz="0" w:space="0" w:color="auto"/>
        <w:right w:val="none" w:sz="0" w:space="0" w:color="auto"/>
      </w:divBdr>
    </w:div>
    <w:div w:id="1524243969">
      <w:bodyDiv w:val="1"/>
      <w:marLeft w:val="0"/>
      <w:marRight w:val="0"/>
      <w:marTop w:val="0"/>
      <w:marBottom w:val="0"/>
      <w:divBdr>
        <w:top w:val="none" w:sz="0" w:space="0" w:color="auto"/>
        <w:left w:val="none" w:sz="0" w:space="0" w:color="auto"/>
        <w:bottom w:val="none" w:sz="0" w:space="0" w:color="auto"/>
        <w:right w:val="none" w:sz="0" w:space="0" w:color="auto"/>
      </w:divBdr>
      <w:divsChild>
        <w:div w:id="1978153">
          <w:marLeft w:val="274"/>
          <w:marRight w:val="0"/>
          <w:marTop w:val="0"/>
          <w:marBottom w:val="40"/>
          <w:divBdr>
            <w:top w:val="none" w:sz="0" w:space="0" w:color="auto"/>
            <w:left w:val="none" w:sz="0" w:space="0" w:color="auto"/>
            <w:bottom w:val="none" w:sz="0" w:space="0" w:color="auto"/>
            <w:right w:val="none" w:sz="0" w:space="0" w:color="auto"/>
          </w:divBdr>
        </w:div>
        <w:div w:id="423649208">
          <w:marLeft w:val="274"/>
          <w:marRight w:val="0"/>
          <w:marTop w:val="0"/>
          <w:marBottom w:val="40"/>
          <w:divBdr>
            <w:top w:val="none" w:sz="0" w:space="0" w:color="auto"/>
            <w:left w:val="none" w:sz="0" w:space="0" w:color="auto"/>
            <w:bottom w:val="none" w:sz="0" w:space="0" w:color="auto"/>
            <w:right w:val="none" w:sz="0" w:space="0" w:color="auto"/>
          </w:divBdr>
        </w:div>
        <w:div w:id="933588446">
          <w:marLeft w:val="806"/>
          <w:marRight w:val="0"/>
          <w:marTop w:val="0"/>
          <w:marBottom w:val="40"/>
          <w:divBdr>
            <w:top w:val="none" w:sz="0" w:space="0" w:color="auto"/>
            <w:left w:val="none" w:sz="0" w:space="0" w:color="auto"/>
            <w:bottom w:val="none" w:sz="0" w:space="0" w:color="auto"/>
            <w:right w:val="none" w:sz="0" w:space="0" w:color="auto"/>
          </w:divBdr>
        </w:div>
        <w:div w:id="943268975">
          <w:marLeft w:val="274"/>
          <w:marRight w:val="0"/>
          <w:marTop w:val="0"/>
          <w:marBottom w:val="40"/>
          <w:divBdr>
            <w:top w:val="none" w:sz="0" w:space="0" w:color="auto"/>
            <w:left w:val="none" w:sz="0" w:space="0" w:color="auto"/>
            <w:bottom w:val="none" w:sz="0" w:space="0" w:color="auto"/>
            <w:right w:val="none" w:sz="0" w:space="0" w:color="auto"/>
          </w:divBdr>
        </w:div>
        <w:div w:id="1397128188">
          <w:marLeft w:val="806"/>
          <w:marRight w:val="0"/>
          <w:marTop w:val="0"/>
          <w:marBottom w:val="40"/>
          <w:divBdr>
            <w:top w:val="none" w:sz="0" w:space="0" w:color="auto"/>
            <w:left w:val="none" w:sz="0" w:space="0" w:color="auto"/>
            <w:bottom w:val="none" w:sz="0" w:space="0" w:color="auto"/>
            <w:right w:val="none" w:sz="0" w:space="0" w:color="auto"/>
          </w:divBdr>
        </w:div>
        <w:div w:id="1951083796">
          <w:marLeft w:val="274"/>
          <w:marRight w:val="0"/>
          <w:marTop w:val="0"/>
          <w:marBottom w:val="40"/>
          <w:divBdr>
            <w:top w:val="none" w:sz="0" w:space="0" w:color="auto"/>
            <w:left w:val="none" w:sz="0" w:space="0" w:color="auto"/>
            <w:bottom w:val="none" w:sz="0" w:space="0" w:color="auto"/>
            <w:right w:val="none" w:sz="0" w:space="0" w:color="auto"/>
          </w:divBdr>
        </w:div>
        <w:div w:id="2113360761">
          <w:marLeft w:val="274"/>
          <w:marRight w:val="0"/>
          <w:marTop w:val="0"/>
          <w:marBottom w:val="40"/>
          <w:divBdr>
            <w:top w:val="none" w:sz="0" w:space="0" w:color="auto"/>
            <w:left w:val="none" w:sz="0" w:space="0" w:color="auto"/>
            <w:bottom w:val="none" w:sz="0" w:space="0" w:color="auto"/>
            <w:right w:val="none" w:sz="0" w:space="0" w:color="auto"/>
          </w:divBdr>
        </w:div>
      </w:divsChild>
    </w:div>
    <w:div w:id="1544906385">
      <w:bodyDiv w:val="1"/>
      <w:marLeft w:val="0"/>
      <w:marRight w:val="0"/>
      <w:marTop w:val="0"/>
      <w:marBottom w:val="0"/>
      <w:divBdr>
        <w:top w:val="none" w:sz="0" w:space="0" w:color="auto"/>
        <w:left w:val="none" w:sz="0" w:space="0" w:color="auto"/>
        <w:bottom w:val="none" w:sz="0" w:space="0" w:color="auto"/>
        <w:right w:val="none" w:sz="0" w:space="0" w:color="auto"/>
      </w:divBdr>
    </w:div>
    <w:div w:id="1567646930">
      <w:bodyDiv w:val="1"/>
      <w:marLeft w:val="0"/>
      <w:marRight w:val="0"/>
      <w:marTop w:val="0"/>
      <w:marBottom w:val="0"/>
      <w:divBdr>
        <w:top w:val="none" w:sz="0" w:space="0" w:color="auto"/>
        <w:left w:val="none" w:sz="0" w:space="0" w:color="auto"/>
        <w:bottom w:val="none" w:sz="0" w:space="0" w:color="auto"/>
        <w:right w:val="none" w:sz="0" w:space="0" w:color="auto"/>
      </w:divBdr>
      <w:divsChild>
        <w:div w:id="136800707">
          <w:marLeft w:val="547"/>
          <w:marRight w:val="0"/>
          <w:marTop w:val="0"/>
          <w:marBottom w:val="0"/>
          <w:divBdr>
            <w:top w:val="none" w:sz="0" w:space="0" w:color="auto"/>
            <w:left w:val="none" w:sz="0" w:space="0" w:color="auto"/>
            <w:bottom w:val="none" w:sz="0" w:space="0" w:color="auto"/>
            <w:right w:val="none" w:sz="0" w:space="0" w:color="auto"/>
          </w:divBdr>
        </w:div>
        <w:div w:id="1964846182">
          <w:marLeft w:val="547"/>
          <w:marRight w:val="0"/>
          <w:marTop w:val="0"/>
          <w:marBottom w:val="0"/>
          <w:divBdr>
            <w:top w:val="none" w:sz="0" w:space="0" w:color="auto"/>
            <w:left w:val="none" w:sz="0" w:space="0" w:color="auto"/>
            <w:bottom w:val="none" w:sz="0" w:space="0" w:color="auto"/>
            <w:right w:val="none" w:sz="0" w:space="0" w:color="auto"/>
          </w:divBdr>
        </w:div>
      </w:divsChild>
    </w:div>
    <w:div w:id="1572740252">
      <w:bodyDiv w:val="1"/>
      <w:marLeft w:val="0"/>
      <w:marRight w:val="0"/>
      <w:marTop w:val="0"/>
      <w:marBottom w:val="0"/>
      <w:divBdr>
        <w:top w:val="none" w:sz="0" w:space="0" w:color="auto"/>
        <w:left w:val="none" w:sz="0" w:space="0" w:color="auto"/>
        <w:bottom w:val="none" w:sz="0" w:space="0" w:color="auto"/>
        <w:right w:val="none" w:sz="0" w:space="0" w:color="auto"/>
      </w:divBdr>
      <w:divsChild>
        <w:div w:id="360326801">
          <w:marLeft w:val="274"/>
          <w:marRight w:val="0"/>
          <w:marTop w:val="0"/>
          <w:marBottom w:val="40"/>
          <w:divBdr>
            <w:top w:val="none" w:sz="0" w:space="0" w:color="auto"/>
            <w:left w:val="none" w:sz="0" w:space="0" w:color="auto"/>
            <w:bottom w:val="none" w:sz="0" w:space="0" w:color="auto"/>
            <w:right w:val="none" w:sz="0" w:space="0" w:color="auto"/>
          </w:divBdr>
        </w:div>
        <w:div w:id="387847970">
          <w:marLeft w:val="806"/>
          <w:marRight w:val="0"/>
          <w:marTop w:val="0"/>
          <w:marBottom w:val="120"/>
          <w:divBdr>
            <w:top w:val="none" w:sz="0" w:space="0" w:color="auto"/>
            <w:left w:val="none" w:sz="0" w:space="0" w:color="auto"/>
            <w:bottom w:val="none" w:sz="0" w:space="0" w:color="auto"/>
            <w:right w:val="none" w:sz="0" w:space="0" w:color="auto"/>
          </w:divBdr>
        </w:div>
        <w:div w:id="471488994">
          <w:marLeft w:val="274"/>
          <w:marRight w:val="0"/>
          <w:marTop w:val="0"/>
          <w:marBottom w:val="40"/>
          <w:divBdr>
            <w:top w:val="none" w:sz="0" w:space="0" w:color="auto"/>
            <w:left w:val="none" w:sz="0" w:space="0" w:color="auto"/>
            <w:bottom w:val="none" w:sz="0" w:space="0" w:color="auto"/>
            <w:right w:val="none" w:sz="0" w:space="0" w:color="auto"/>
          </w:divBdr>
        </w:div>
        <w:div w:id="742990819">
          <w:marLeft w:val="806"/>
          <w:marRight w:val="0"/>
          <w:marTop w:val="0"/>
          <w:marBottom w:val="120"/>
          <w:divBdr>
            <w:top w:val="none" w:sz="0" w:space="0" w:color="auto"/>
            <w:left w:val="none" w:sz="0" w:space="0" w:color="auto"/>
            <w:bottom w:val="none" w:sz="0" w:space="0" w:color="auto"/>
            <w:right w:val="none" w:sz="0" w:space="0" w:color="auto"/>
          </w:divBdr>
        </w:div>
        <w:div w:id="771050915">
          <w:marLeft w:val="1267"/>
          <w:marRight w:val="0"/>
          <w:marTop w:val="0"/>
          <w:marBottom w:val="120"/>
          <w:divBdr>
            <w:top w:val="none" w:sz="0" w:space="0" w:color="auto"/>
            <w:left w:val="none" w:sz="0" w:space="0" w:color="auto"/>
            <w:bottom w:val="none" w:sz="0" w:space="0" w:color="auto"/>
            <w:right w:val="none" w:sz="0" w:space="0" w:color="auto"/>
          </w:divBdr>
        </w:div>
        <w:div w:id="813789446">
          <w:marLeft w:val="806"/>
          <w:marRight w:val="0"/>
          <w:marTop w:val="0"/>
          <w:marBottom w:val="120"/>
          <w:divBdr>
            <w:top w:val="none" w:sz="0" w:space="0" w:color="auto"/>
            <w:left w:val="none" w:sz="0" w:space="0" w:color="auto"/>
            <w:bottom w:val="none" w:sz="0" w:space="0" w:color="auto"/>
            <w:right w:val="none" w:sz="0" w:space="0" w:color="auto"/>
          </w:divBdr>
        </w:div>
        <w:div w:id="873273585">
          <w:marLeft w:val="806"/>
          <w:marRight w:val="0"/>
          <w:marTop w:val="0"/>
          <w:marBottom w:val="120"/>
          <w:divBdr>
            <w:top w:val="none" w:sz="0" w:space="0" w:color="auto"/>
            <w:left w:val="none" w:sz="0" w:space="0" w:color="auto"/>
            <w:bottom w:val="none" w:sz="0" w:space="0" w:color="auto"/>
            <w:right w:val="none" w:sz="0" w:space="0" w:color="auto"/>
          </w:divBdr>
        </w:div>
        <w:div w:id="1388340900">
          <w:marLeft w:val="806"/>
          <w:marRight w:val="0"/>
          <w:marTop w:val="0"/>
          <w:marBottom w:val="120"/>
          <w:divBdr>
            <w:top w:val="none" w:sz="0" w:space="0" w:color="auto"/>
            <w:left w:val="none" w:sz="0" w:space="0" w:color="auto"/>
            <w:bottom w:val="none" w:sz="0" w:space="0" w:color="auto"/>
            <w:right w:val="none" w:sz="0" w:space="0" w:color="auto"/>
          </w:divBdr>
        </w:div>
        <w:div w:id="1764103311">
          <w:marLeft w:val="806"/>
          <w:marRight w:val="0"/>
          <w:marTop w:val="0"/>
          <w:marBottom w:val="120"/>
          <w:divBdr>
            <w:top w:val="none" w:sz="0" w:space="0" w:color="auto"/>
            <w:left w:val="none" w:sz="0" w:space="0" w:color="auto"/>
            <w:bottom w:val="none" w:sz="0" w:space="0" w:color="auto"/>
            <w:right w:val="none" w:sz="0" w:space="0" w:color="auto"/>
          </w:divBdr>
        </w:div>
      </w:divsChild>
    </w:div>
    <w:div w:id="1593707064">
      <w:bodyDiv w:val="1"/>
      <w:marLeft w:val="0"/>
      <w:marRight w:val="0"/>
      <w:marTop w:val="0"/>
      <w:marBottom w:val="0"/>
      <w:divBdr>
        <w:top w:val="none" w:sz="0" w:space="0" w:color="auto"/>
        <w:left w:val="none" w:sz="0" w:space="0" w:color="auto"/>
        <w:bottom w:val="none" w:sz="0" w:space="0" w:color="auto"/>
        <w:right w:val="none" w:sz="0" w:space="0" w:color="auto"/>
      </w:divBdr>
      <w:divsChild>
        <w:div w:id="542717076">
          <w:marLeft w:val="274"/>
          <w:marRight w:val="0"/>
          <w:marTop w:val="0"/>
          <w:marBottom w:val="120"/>
          <w:divBdr>
            <w:top w:val="none" w:sz="0" w:space="0" w:color="auto"/>
            <w:left w:val="none" w:sz="0" w:space="0" w:color="auto"/>
            <w:bottom w:val="none" w:sz="0" w:space="0" w:color="auto"/>
            <w:right w:val="none" w:sz="0" w:space="0" w:color="auto"/>
          </w:divBdr>
        </w:div>
        <w:div w:id="550775419">
          <w:marLeft w:val="274"/>
          <w:marRight w:val="0"/>
          <w:marTop w:val="0"/>
          <w:marBottom w:val="40"/>
          <w:divBdr>
            <w:top w:val="none" w:sz="0" w:space="0" w:color="auto"/>
            <w:left w:val="none" w:sz="0" w:space="0" w:color="auto"/>
            <w:bottom w:val="none" w:sz="0" w:space="0" w:color="auto"/>
            <w:right w:val="none" w:sz="0" w:space="0" w:color="auto"/>
          </w:divBdr>
        </w:div>
        <w:div w:id="753205789">
          <w:marLeft w:val="274"/>
          <w:marRight w:val="0"/>
          <w:marTop w:val="0"/>
          <w:marBottom w:val="120"/>
          <w:divBdr>
            <w:top w:val="none" w:sz="0" w:space="0" w:color="auto"/>
            <w:left w:val="none" w:sz="0" w:space="0" w:color="auto"/>
            <w:bottom w:val="none" w:sz="0" w:space="0" w:color="auto"/>
            <w:right w:val="none" w:sz="0" w:space="0" w:color="auto"/>
          </w:divBdr>
        </w:div>
        <w:div w:id="806436727">
          <w:marLeft w:val="274"/>
          <w:marRight w:val="0"/>
          <w:marTop w:val="0"/>
          <w:marBottom w:val="120"/>
          <w:divBdr>
            <w:top w:val="none" w:sz="0" w:space="0" w:color="auto"/>
            <w:left w:val="none" w:sz="0" w:space="0" w:color="auto"/>
            <w:bottom w:val="none" w:sz="0" w:space="0" w:color="auto"/>
            <w:right w:val="none" w:sz="0" w:space="0" w:color="auto"/>
          </w:divBdr>
        </w:div>
        <w:div w:id="975840907">
          <w:marLeft w:val="274"/>
          <w:marRight w:val="0"/>
          <w:marTop w:val="0"/>
          <w:marBottom w:val="120"/>
          <w:divBdr>
            <w:top w:val="none" w:sz="0" w:space="0" w:color="auto"/>
            <w:left w:val="none" w:sz="0" w:space="0" w:color="auto"/>
            <w:bottom w:val="none" w:sz="0" w:space="0" w:color="auto"/>
            <w:right w:val="none" w:sz="0" w:space="0" w:color="auto"/>
          </w:divBdr>
        </w:div>
        <w:div w:id="1096365352">
          <w:marLeft w:val="274"/>
          <w:marRight w:val="0"/>
          <w:marTop w:val="0"/>
          <w:marBottom w:val="120"/>
          <w:divBdr>
            <w:top w:val="none" w:sz="0" w:space="0" w:color="auto"/>
            <w:left w:val="none" w:sz="0" w:space="0" w:color="auto"/>
            <w:bottom w:val="none" w:sz="0" w:space="0" w:color="auto"/>
            <w:right w:val="none" w:sz="0" w:space="0" w:color="auto"/>
          </w:divBdr>
        </w:div>
        <w:div w:id="1472626162">
          <w:marLeft w:val="274"/>
          <w:marRight w:val="0"/>
          <w:marTop w:val="0"/>
          <w:marBottom w:val="120"/>
          <w:divBdr>
            <w:top w:val="none" w:sz="0" w:space="0" w:color="auto"/>
            <w:left w:val="none" w:sz="0" w:space="0" w:color="auto"/>
            <w:bottom w:val="none" w:sz="0" w:space="0" w:color="auto"/>
            <w:right w:val="none" w:sz="0" w:space="0" w:color="auto"/>
          </w:divBdr>
        </w:div>
        <w:div w:id="1479951869">
          <w:marLeft w:val="806"/>
          <w:marRight w:val="0"/>
          <w:marTop w:val="0"/>
          <w:marBottom w:val="40"/>
          <w:divBdr>
            <w:top w:val="none" w:sz="0" w:space="0" w:color="auto"/>
            <w:left w:val="none" w:sz="0" w:space="0" w:color="auto"/>
            <w:bottom w:val="none" w:sz="0" w:space="0" w:color="auto"/>
            <w:right w:val="none" w:sz="0" w:space="0" w:color="auto"/>
          </w:divBdr>
        </w:div>
        <w:div w:id="1527408968">
          <w:marLeft w:val="274"/>
          <w:marRight w:val="0"/>
          <w:marTop w:val="0"/>
          <w:marBottom w:val="120"/>
          <w:divBdr>
            <w:top w:val="none" w:sz="0" w:space="0" w:color="auto"/>
            <w:left w:val="none" w:sz="0" w:space="0" w:color="auto"/>
            <w:bottom w:val="none" w:sz="0" w:space="0" w:color="auto"/>
            <w:right w:val="none" w:sz="0" w:space="0" w:color="auto"/>
          </w:divBdr>
        </w:div>
        <w:div w:id="1606501969">
          <w:marLeft w:val="274"/>
          <w:marRight w:val="0"/>
          <w:marTop w:val="0"/>
          <w:marBottom w:val="120"/>
          <w:divBdr>
            <w:top w:val="none" w:sz="0" w:space="0" w:color="auto"/>
            <w:left w:val="none" w:sz="0" w:space="0" w:color="auto"/>
            <w:bottom w:val="none" w:sz="0" w:space="0" w:color="auto"/>
            <w:right w:val="none" w:sz="0" w:space="0" w:color="auto"/>
          </w:divBdr>
        </w:div>
        <w:div w:id="1762097148">
          <w:marLeft w:val="274"/>
          <w:marRight w:val="0"/>
          <w:marTop w:val="0"/>
          <w:marBottom w:val="120"/>
          <w:divBdr>
            <w:top w:val="none" w:sz="0" w:space="0" w:color="auto"/>
            <w:left w:val="none" w:sz="0" w:space="0" w:color="auto"/>
            <w:bottom w:val="none" w:sz="0" w:space="0" w:color="auto"/>
            <w:right w:val="none" w:sz="0" w:space="0" w:color="auto"/>
          </w:divBdr>
        </w:div>
        <w:div w:id="2055957284">
          <w:marLeft w:val="274"/>
          <w:marRight w:val="0"/>
          <w:marTop w:val="0"/>
          <w:marBottom w:val="120"/>
          <w:divBdr>
            <w:top w:val="none" w:sz="0" w:space="0" w:color="auto"/>
            <w:left w:val="none" w:sz="0" w:space="0" w:color="auto"/>
            <w:bottom w:val="none" w:sz="0" w:space="0" w:color="auto"/>
            <w:right w:val="none" w:sz="0" w:space="0" w:color="auto"/>
          </w:divBdr>
        </w:div>
      </w:divsChild>
    </w:div>
    <w:div w:id="1617178995">
      <w:bodyDiv w:val="1"/>
      <w:marLeft w:val="0"/>
      <w:marRight w:val="0"/>
      <w:marTop w:val="0"/>
      <w:marBottom w:val="0"/>
      <w:divBdr>
        <w:top w:val="none" w:sz="0" w:space="0" w:color="auto"/>
        <w:left w:val="none" w:sz="0" w:space="0" w:color="auto"/>
        <w:bottom w:val="none" w:sz="0" w:space="0" w:color="auto"/>
        <w:right w:val="none" w:sz="0" w:space="0" w:color="auto"/>
      </w:divBdr>
      <w:divsChild>
        <w:div w:id="2031753763">
          <w:marLeft w:val="547"/>
          <w:marRight w:val="0"/>
          <w:marTop w:val="0"/>
          <w:marBottom w:val="40"/>
          <w:divBdr>
            <w:top w:val="none" w:sz="0" w:space="0" w:color="auto"/>
            <w:left w:val="none" w:sz="0" w:space="0" w:color="auto"/>
            <w:bottom w:val="none" w:sz="0" w:space="0" w:color="auto"/>
            <w:right w:val="none" w:sz="0" w:space="0" w:color="auto"/>
          </w:divBdr>
        </w:div>
      </w:divsChild>
    </w:div>
    <w:div w:id="1625581668">
      <w:bodyDiv w:val="1"/>
      <w:marLeft w:val="0"/>
      <w:marRight w:val="0"/>
      <w:marTop w:val="0"/>
      <w:marBottom w:val="0"/>
      <w:divBdr>
        <w:top w:val="none" w:sz="0" w:space="0" w:color="auto"/>
        <w:left w:val="none" w:sz="0" w:space="0" w:color="auto"/>
        <w:bottom w:val="none" w:sz="0" w:space="0" w:color="auto"/>
        <w:right w:val="none" w:sz="0" w:space="0" w:color="auto"/>
      </w:divBdr>
      <w:divsChild>
        <w:div w:id="243954445">
          <w:marLeft w:val="274"/>
          <w:marRight w:val="0"/>
          <w:marTop w:val="0"/>
          <w:marBottom w:val="40"/>
          <w:divBdr>
            <w:top w:val="none" w:sz="0" w:space="0" w:color="auto"/>
            <w:left w:val="none" w:sz="0" w:space="0" w:color="auto"/>
            <w:bottom w:val="none" w:sz="0" w:space="0" w:color="auto"/>
            <w:right w:val="none" w:sz="0" w:space="0" w:color="auto"/>
          </w:divBdr>
        </w:div>
        <w:div w:id="611784964">
          <w:marLeft w:val="274"/>
          <w:marRight w:val="0"/>
          <w:marTop w:val="0"/>
          <w:marBottom w:val="40"/>
          <w:divBdr>
            <w:top w:val="none" w:sz="0" w:space="0" w:color="auto"/>
            <w:left w:val="none" w:sz="0" w:space="0" w:color="auto"/>
            <w:bottom w:val="none" w:sz="0" w:space="0" w:color="auto"/>
            <w:right w:val="none" w:sz="0" w:space="0" w:color="auto"/>
          </w:divBdr>
        </w:div>
        <w:div w:id="1155025375">
          <w:marLeft w:val="806"/>
          <w:marRight w:val="0"/>
          <w:marTop w:val="0"/>
          <w:marBottom w:val="40"/>
          <w:divBdr>
            <w:top w:val="none" w:sz="0" w:space="0" w:color="auto"/>
            <w:left w:val="none" w:sz="0" w:space="0" w:color="auto"/>
            <w:bottom w:val="none" w:sz="0" w:space="0" w:color="auto"/>
            <w:right w:val="none" w:sz="0" w:space="0" w:color="auto"/>
          </w:divBdr>
        </w:div>
        <w:div w:id="1162353252">
          <w:marLeft w:val="806"/>
          <w:marRight w:val="0"/>
          <w:marTop w:val="0"/>
          <w:marBottom w:val="40"/>
          <w:divBdr>
            <w:top w:val="none" w:sz="0" w:space="0" w:color="auto"/>
            <w:left w:val="none" w:sz="0" w:space="0" w:color="auto"/>
            <w:bottom w:val="none" w:sz="0" w:space="0" w:color="auto"/>
            <w:right w:val="none" w:sz="0" w:space="0" w:color="auto"/>
          </w:divBdr>
        </w:div>
        <w:div w:id="1535969359">
          <w:marLeft w:val="274"/>
          <w:marRight w:val="0"/>
          <w:marTop w:val="0"/>
          <w:marBottom w:val="40"/>
          <w:divBdr>
            <w:top w:val="none" w:sz="0" w:space="0" w:color="auto"/>
            <w:left w:val="none" w:sz="0" w:space="0" w:color="auto"/>
            <w:bottom w:val="none" w:sz="0" w:space="0" w:color="auto"/>
            <w:right w:val="none" w:sz="0" w:space="0" w:color="auto"/>
          </w:divBdr>
        </w:div>
        <w:div w:id="1729381009">
          <w:marLeft w:val="274"/>
          <w:marRight w:val="0"/>
          <w:marTop w:val="0"/>
          <w:marBottom w:val="40"/>
          <w:divBdr>
            <w:top w:val="none" w:sz="0" w:space="0" w:color="auto"/>
            <w:left w:val="none" w:sz="0" w:space="0" w:color="auto"/>
            <w:bottom w:val="none" w:sz="0" w:space="0" w:color="auto"/>
            <w:right w:val="none" w:sz="0" w:space="0" w:color="auto"/>
          </w:divBdr>
        </w:div>
        <w:div w:id="1909150339">
          <w:marLeft w:val="274"/>
          <w:marRight w:val="0"/>
          <w:marTop w:val="0"/>
          <w:marBottom w:val="40"/>
          <w:divBdr>
            <w:top w:val="none" w:sz="0" w:space="0" w:color="auto"/>
            <w:left w:val="none" w:sz="0" w:space="0" w:color="auto"/>
            <w:bottom w:val="none" w:sz="0" w:space="0" w:color="auto"/>
            <w:right w:val="none" w:sz="0" w:space="0" w:color="auto"/>
          </w:divBdr>
        </w:div>
      </w:divsChild>
    </w:div>
    <w:div w:id="1687362174">
      <w:bodyDiv w:val="1"/>
      <w:marLeft w:val="0"/>
      <w:marRight w:val="0"/>
      <w:marTop w:val="0"/>
      <w:marBottom w:val="0"/>
      <w:divBdr>
        <w:top w:val="none" w:sz="0" w:space="0" w:color="auto"/>
        <w:left w:val="none" w:sz="0" w:space="0" w:color="auto"/>
        <w:bottom w:val="none" w:sz="0" w:space="0" w:color="auto"/>
        <w:right w:val="none" w:sz="0" w:space="0" w:color="auto"/>
      </w:divBdr>
    </w:div>
    <w:div w:id="1704212738">
      <w:bodyDiv w:val="1"/>
      <w:marLeft w:val="0"/>
      <w:marRight w:val="0"/>
      <w:marTop w:val="0"/>
      <w:marBottom w:val="0"/>
      <w:divBdr>
        <w:top w:val="none" w:sz="0" w:space="0" w:color="auto"/>
        <w:left w:val="none" w:sz="0" w:space="0" w:color="auto"/>
        <w:bottom w:val="none" w:sz="0" w:space="0" w:color="auto"/>
        <w:right w:val="none" w:sz="0" w:space="0" w:color="auto"/>
      </w:divBdr>
      <w:divsChild>
        <w:div w:id="110826407">
          <w:marLeft w:val="806"/>
          <w:marRight w:val="0"/>
          <w:marTop w:val="0"/>
          <w:marBottom w:val="120"/>
          <w:divBdr>
            <w:top w:val="none" w:sz="0" w:space="0" w:color="auto"/>
            <w:left w:val="none" w:sz="0" w:space="0" w:color="auto"/>
            <w:bottom w:val="none" w:sz="0" w:space="0" w:color="auto"/>
            <w:right w:val="none" w:sz="0" w:space="0" w:color="auto"/>
          </w:divBdr>
        </w:div>
        <w:div w:id="320237492">
          <w:marLeft w:val="274"/>
          <w:marRight w:val="0"/>
          <w:marTop w:val="0"/>
          <w:marBottom w:val="0"/>
          <w:divBdr>
            <w:top w:val="none" w:sz="0" w:space="0" w:color="auto"/>
            <w:left w:val="none" w:sz="0" w:space="0" w:color="auto"/>
            <w:bottom w:val="none" w:sz="0" w:space="0" w:color="auto"/>
            <w:right w:val="none" w:sz="0" w:space="0" w:color="auto"/>
          </w:divBdr>
        </w:div>
        <w:div w:id="426580573">
          <w:marLeft w:val="274"/>
          <w:marRight w:val="0"/>
          <w:marTop w:val="0"/>
          <w:marBottom w:val="120"/>
          <w:divBdr>
            <w:top w:val="none" w:sz="0" w:space="0" w:color="auto"/>
            <w:left w:val="none" w:sz="0" w:space="0" w:color="auto"/>
            <w:bottom w:val="none" w:sz="0" w:space="0" w:color="auto"/>
            <w:right w:val="none" w:sz="0" w:space="0" w:color="auto"/>
          </w:divBdr>
        </w:div>
        <w:div w:id="753550556">
          <w:marLeft w:val="274"/>
          <w:marRight w:val="0"/>
          <w:marTop w:val="0"/>
          <w:marBottom w:val="0"/>
          <w:divBdr>
            <w:top w:val="none" w:sz="0" w:space="0" w:color="auto"/>
            <w:left w:val="none" w:sz="0" w:space="0" w:color="auto"/>
            <w:bottom w:val="none" w:sz="0" w:space="0" w:color="auto"/>
            <w:right w:val="none" w:sz="0" w:space="0" w:color="auto"/>
          </w:divBdr>
        </w:div>
        <w:div w:id="765073865">
          <w:marLeft w:val="806"/>
          <w:marRight w:val="0"/>
          <w:marTop w:val="0"/>
          <w:marBottom w:val="120"/>
          <w:divBdr>
            <w:top w:val="none" w:sz="0" w:space="0" w:color="auto"/>
            <w:left w:val="none" w:sz="0" w:space="0" w:color="auto"/>
            <w:bottom w:val="none" w:sz="0" w:space="0" w:color="auto"/>
            <w:right w:val="none" w:sz="0" w:space="0" w:color="auto"/>
          </w:divBdr>
        </w:div>
        <w:div w:id="807354466">
          <w:marLeft w:val="806"/>
          <w:marRight w:val="0"/>
          <w:marTop w:val="0"/>
          <w:marBottom w:val="120"/>
          <w:divBdr>
            <w:top w:val="none" w:sz="0" w:space="0" w:color="auto"/>
            <w:left w:val="none" w:sz="0" w:space="0" w:color="auto"/>
            <w:bottom w:val="none" w:sz="0" w:space="0" w:color="auto"/>
            <w:right w:val="none" w:sz="0" w:space="0" w:color="auto"/>
          </w:divBdr>
        </w:div>
        <w:div w:id="1049954797">
          <w:marLeft w:val="274"/>
          <w:marRight w:val="0"/>
          <w:marTop w:val="0"/>
          <w:marBottom w:val="120"/>
          <w:divBdr>
            <w:top w:val="none" w:sz="0" w:space="0" w:color="auto"/>
            <w:left w:val="none" w:sz="0" w:space="0" w:color="auto"/>
            <w:bottom w:val="none" w:sz="0" w:space="0" w:color="auto"/>
            <w:right w:val="none" w:sz="0" w:space="0" w:color="auto"/>
          </w:divBdr>
        </w:div>
        <w:div w:id="1211768471">
          <w:marLeft w:val="806"/>
          <w:marRight w:val="0"/>
          <w:marTop w:val="0"/>
          <w:marBottom w:val="120"/>
          <w:divBdr>
            <w:top w:val="none" w:sz="0" w:space="0" w:color="auto"/>
            <w:left w:val="none" w:sz="0" w:space="0" w:color="auto"/>
            <w:bottom w:val="none" w:sz="0" w:space="0" w:color="auto"/>
            <w:right w:val="none" w:sz="0" w:space="0" w:color="auto"/>
          </w:divBdr>
        </w:div>
        <w:div w:id="1341735105">
          <w:marLeft w:val="806"/>
          <w:marRight w:val="0"/>
          <w:marTop w:val="0"/>
          <w:marBottom w:val="120"/>
          <w:divBdr>
            <w:top w:val="none" w:sz="0" w:space="0" w:color="auto"/>
            <w:left w:val="none" w:sz="0" w:space="0" w:color="auto"/>
            <w:bottom w:val="none" w:sz="0" w:space="0" w:color="auto"/>
            <w:right w:val="none" w:sz="0" w:space="0" w:color="auto"/>
          </w:divBdr>
        </w:div>
        <w:div w:id="1718815544">
          <w:marLeft w:val="806"/>
          <w:marRight w:val="0"/>
          <w:marTop w:val="0"/>
          <w:marBottom w:val="120"/>
          <w:divBdr>
            <w:top w:val="none" w:sz="0" w:space="0" w:color="auto"/>
            <w:left w:val="none" w:sz="0" w:space="0" w:color="auto"/>
            <w:bottom w:val="none" w:sz="0" w:space="0" w:color="auto"/>
            <w:right w:val="none" w:sz="0" w:space="0" w:color="auto"/>
          </w:divBdr>
        </w:div>
        <w:div w:id="1785491889">
          <w:marLeft w:val="274"/>
          <w:marRight w:val="0"/>
          <w:marTop w:val="0"/>
          <w:marBottom w:val="120"/>
          <w:divBdr>
            <w:top w:val="none" w:sz="0" w:space="0" w:color="auto"/>
            <w:left w:val="none" w:sz="0" w:space="0" w:color="auto"/>
            <w:bottom w:val="none" w:sz="0" w:space="0" w:color="auto"/>
            <w:right w:val="none" w:sz="0" w:space="0" w:color="auto"/>
          </w:divBdr>
        </w:div>
      </w:divsChild>
    </w:div>
    <w:div w:id="1715763937">
      <w:bodyDiv w:val="1"/>
      <w:marLeft w:val="0"/>
      <w:marRight w:val="0"/>
      <w:marTop w:val="0"/>
      <w:marBottom w:val="0"/>
      <w:divBdr>
        <w:top w:val="none" w:sz="0" w:space="0" w:color="auto"/>
        <w:left w:val="none" w:sz="0" w:space="0" w:color="auto"/>
        <w:bottom w:val="none" w:sz="0" w:space="0" w:color="auto"/>
        <w:right w:val="none" w:sz="0" w:space="0" w:color="auto"/>
      </w:divBdr>
    </w:div>
    <w:div w:id="1716418820">
      <w:bodyDiv w:val="1"/>
      <w:marLeft w:val="0"/>
      <w:marRight w:val="0"/>
      <w:marTop w:val="0"/>
      <w:marBottom w:val="0"/>
      <w:divBdr>
        <w:top w:val="none" w:sz="0" w:space="0" w:color="auto"/>
        <w:left w:val="none" w:sz="0" w:space="0" w:color="auto"/>
        <w:bottom w:val="none" w:sz="0" w:space="0" w:color="auto"/>
        <w:right w:val="none" w:sz="0" w:space="0" w:color="auto"/>
      </w:divBdr>
    </w:div>
    <w:div w:id="1719627490">
      <w:bodyDiv w:val="1"/>
      <w:marLeft w:val="0"/>
      <w:marRight w:val="0"/>
      <w:marTop w:val="0"/>
      <w:marBottom w:val="0"/>
      <w:divBdr>
        <w:top w:val="none" w:sz="0" w:space="0" w:color="auto"/>
        <w:left w:val="none" w:sz="0" w:space="0" w:color="auto"/>
        <w:bottom w:val="none" w:sz="0" w:space="0" w:color="auto"/>
        <w:right w:val="none" w:sz="0" w:space="0" w:color="auto"/>
      </w:divBdr>
    </w:div>
    <w:div w:id="1776367392">
      <w:bodyDiv w:val="1"/>
      <w:marLeft w:val="0"/>
      <w:marRight w:val="0"/>
      <w:marTop w:val="0"/>
      <w:marBottom w:val="0"/>
      <w:divBdr>
        <w:top w:val="none" w:sz="0" w:space="0" w:color="auto"/>
        <w:left w:val="none" w:sz="0" w:space="0" w:color="auto"/>
        <w:bottom w:val="none" w:sz="0" w:space="0" w:color="auto"/>
        <w:right w:val="none" w:sz="0" w:space="0" w:color="auto"/>
      </w:divBdr>
    </w:div>
    <w:div w:id="1777409554">
      <w:bodyDiv w:val="1"/>
      <w:marLeft w:val="0"/>
      <w:marRight w:val="0"/>
      <w:marTop w:val="0"/>
      <w:marBottom w:val="0"/>
      <w:divBdr>
        <w:top w:val="none" w:sz="0" w:space="0" w:color="auto"/>
        <w:left w:val="none" w:sz="0" w:space="0" w:color="auto"/>
        <w:bottom w:val="none" w:sz="0" w:space="0" w:color="auto"/>
        <w:right w:val="none" w:sz="0" w:space="0" w:color="auto"/>
      </w:divBdr>
      <w:divsChild>
        <w:div w:id="199511572">
          <w:marLeft w:val="274"/>
          <w:marRight w:val="0"/>
          <w:marTop w:val="0"/>
          <w:marBottom w:val="40"/>
          <w:divBdr>
            <w:top w:val="none" w:sz="0" w:space="0" w:color="auto"/>
            <w:left w:val="none" w:sz="0" w:space="0" w:color="auto"/>
            <w:bottom w:val="none" w:sz="0" w:space="0" w:color="auto"/>
            <w:right w:val="none" w:sz="0" w:space="0" w:color="auto"/>
          </w:divBdr>
        </w:div>
        <w:div w:id="255864122">
          <w:marLeft w:val="806"/>
          <w:marRight w:val="0"/>
          <w:marTop w:val="0"/>
          <w:marBottom w:val="40"/>
          <w:divBdr>
            <w:top w:val="none" w:sz="0" w:space="0" w:color="auto"/>
            <w:left w:val="none" w:sz="0" w:space="0" w:color="auto"/>
            <w:bottom w:val="none" w:sz="0" w:space="0" w:color="auto"/>
            <w:right w:val="none" w:sz="0" w:space="0" w:color="auto"/>
          </w:divBdr>
        </w:div>
        <w:div w:id="261190505">
          <w:marLeft w:val="806"/>
          <w:marRight w:val="0"/>
          <w:marTop w:val="0"/>
          <w:marBottom w:val="40"/>
          <w:divBdr>
            <w:top w:val="none" w:sz="0" w:space="0" w:color="auto"/>
            <w:left w:val="none" w:sz="0" w:space="0" w:color="auto"/>
            <w:bottom w:val="none" w:sz="0" w:space="0" w:color="auto"/>
            <w:right w:val="none" w:sz="0" w:space="0" w:color="auto"/>
          </w:divBdr>
        </w:div>
        <w:div w:id="264000846">
          <w:marLeft w:val="806"/>
          <w:marRight w:val="0"/>
          <w:marTop w:val="0"/>
          <w:marBottom w:val="40"/>
          <w:divBdr>
            <w:top w:val="none" w:sz="0" w:space="0" w:color="auto"/>
            <w:left w:val="none" w:sz="0" w:space="0" w:color="auto"/>
            <w:bottom w:val="none" w:sz="0" w:space="0" w:color="auto"/>
            <w:right w:val="none" w:sz="0" w:space="0" w:color="auto"/>
          </w:divBdr>
        </w:div>
        <w:div w:id="437913435">
          <w:marLeft w:val="806"/>
          <w:marRight w:val="0"/>
          <w:marTop w:val="0"/>
          <w:marBottom w:val="40"/>
          <w:divBdr>
            <w:top w:val="none" w:sz="0" w:space="0" w:color="auto"/>
            <w:left w:val="none" w:sz="0" w:space="0" w:color="auto"/>
            <w:bottom w:val="none" w:sz="0" w:space="0" w:color="auto"/>
            <w:right w:val="none" w:sz="0" w:space="0" w:color="auto"/>
          </w:divBdr>
        </w:div>
        <w:div w:id="773398828">
          <w:marLeft w:val="274"/>
          <w:marRight w:val="0"/>
          <w:marTop w:val="0"/>
          <w:marBottom w:val="40"/>
          <w:divBdr>
            <w:top w:val="none" w:sz="0" w:space="0" w:color="auto"/>
            <w:left w:val="none" w:sz="0" w:space="0" w:color="auto"/>
            <w:bottom w:val="none" w:sz="0" w:space="0" w:color="auto"/>
            <w:right w:val="none" w:sz="0" w:space="0" w:color="auto"/>
          </w:divBdr>
        </w:div>
      </w:divsChild>
    </w:div>
    <w:div w:id="1794127431">
      <w:bodyDiv w:val="1"/>
      <w:marLeft w:val="0"/>
      <w:marRight w:val="0"/>
      <w:marTop w:val="0"/>
      <w:marBottom w:val="0"/>
      <w:divBdr>
        <w:top w:val="none" w:sz="0" w:space="0" w:color="auto"/>
        <w:left w:val="none" w:sz="0" w:space="0" w:color="auto"/>
        <w:bottom w:val="none" w:sz="0" w:space="0" w:color="auto"/>
        <w:right w:val="none" w:sz="0" w:space="0" w:color="auto"/>
      </w:divBdr>
      <w:divsChild>
        <w:div w:id="928198001">
          <w:marLeft w:val="547"/>
          <w:marRight w:val="0"/>
          <w:marTop w:val="0"/>
          <w:marBottom w:val="0"/>
          <w:divBdr>
            <w:top w:val="none" w:sz="0" w:space="0" w:color="auto"/>
            <w:left w:val="none" w:sz="0" w:space="0" w:color="auto"/>
            <w:bottom w:val="none" w:sz="0" w:space="0" w:color="auto"/>
            <w:right w:val="none" w:sz="0" w:space="0" w:color="auto"/>
          </w:divBdr>
        </w:div>
        <w:div w:id="1633176404">
          <w:marLeft w:val="547"/>
          <w:marRight w:val="0"/>
          <w:marTop w:val="0"/>
          <w:marBottom w:val="0"/>
          <w:divBdr>
            <w:top w:val="none" w:sz="0" w:space="0" w:color="auto"/>
            <w:left w:val="none" w:sz="0" w:space="0" w:color="auto"/>
            <w:bottom w:val="none" w:sz="0" w:space="0" w:color="auto"/>
            <w:right w:val="none" w:sz="0" w:space="0" w:color="auto"/>
          </w:divBdr>
        </w:div>
      </w:divsChild>
    </w:div>
    <w:div w:id="1825660129">
      <w:bodyDiv w:val="1"/>
      <w:marLeft w:val="0"/>
      <w:marRight w:val="0"/>
      <w:marTop w:val="0"/>
      <w:marBottom w:val="0"/>
      <w:divBdr>
        <w:top w:val="none" w:sz="0" w:space="0" w:color="auto"/>
        <w:left w:val="none" w:sz="0" w:space="0" w:color="auto"/>
        <w:bottom w:val="none" w:sz="0" w:space="0" w:color="auto"/>
        <w:right w:val="none" w:sz="0" w:space="0" w:color="auto"/>
      </w:divBdr>
    </w:div>
    <w:div w:id="1830050654">
      <w:bodyDiv w:val="1"/>
      <w:marLeft w:val="0"/>
      <w:marRight w:val="0"/>
      <w:marTop w:val="0"/>
      <w:marBottom w:val="0"/>
      <w:divBdr>
        <w:top w:val="none" w:sz="0" w:space="0" w:color="auto"/>
        <w:left w:val="none" w:sz="0" w:space="0" w:color="auto"/>
        <w:bottom w:val="none" w:sz="0" w:space="0" w:color="auto"/>
        <w:right w:val="none" w:sz="0" w:space="0" w:color="auto"/>
      </w:divBdr>
      <w:divsChild>
        <w:div w:id="53049380">
          <w:marLeft w:val="806"/>
          <w:marRight w:val="0"/>
          <w:marTop w:val="0"/>
          <w:marBottom w:val="40"/>
          <w:divBdr>
            <w:top w:val="none" w:sz="0" w:space="0" w:color="auto"/>
            <w:left w:val="none" w:sz="0" w:space="0" w:color="auto"/>
            <w:bottom w:val="none" w:sz="0" w:space="0" w:color="auto"/>
            <w:right w:val="none" w:sz="0" w:space="0" w:color="auto"/>
          </w:divBdr>
        </w:div>
        <w:div w:id="177815899">
          <w:marLeft w:val="274"/>
          <w:marRight w:val="0"/>
          <w:marTop w:val="120"/>
          <w:marBottom w:val="120"/>
          <w:divBdr>
            <w:top w:val="none" w:sz="0" w:space="0" w:color="auto"/>
            <w:left w:val="none" w:sz="0" w:space="0" w:color="auto"/>
            <w:bottom w:val="none" w:sz="0" w:space="0" w:color="auto"/>
            <w:right w:val="none" w:sz="0" w:space="0" w:color="auto"/>
          </w:divBdr>
        </w:div>
        <w:div w:id="769472955">
          <w:marLeft w:val="274"/>
          <w:marRight w:val="0"/>
          <w:marTop w:val="0"/>
          <w:marBottom w:val="40"/>
          <w:divBdr>
            <w:top w:val="none" w:sz="0" w:space="0" w:color="auto"/>
            <w:left w:val="none" w:sz="0" w:space="0" w:color="auto"/>
            <w:bottom w:val="none" w:sz="0" w:space="0" w:color="auto"/>
            <w:right w:val="none" w:sz="0" w:space="0" w:color="auto"/>
          </w:divBdr>
        </w:div>
        <w:div w:id="845631325">
          <w:marLeft w:val="274"/>
          <w:marRight w:val="0"/>
          <w:marTop w:val="0"/>
          <w:marBottom w:val="40"/>
          <w:divBdr>
            <w:top w:val="none" w:sz="0" w:space="0" w:color="auto"/>
            <w:left w:val="none" w:sz="0" w:space="0" w:color="auto"/>
            <w:bottom w:val="none" w:sz="0" w:space="0" w:color="auto"/>
            <w:right w:val="none" w:sz="0" w:space="0" w:color="auto"/>
          </w:divBdr>
        </w:div>
        <w:div w:id="952784715">
          <w:marLeft w:val="806"/>
          <w:marRight w:val="0"/>
          <w:marTop w:val="0"/>
          <w:marBottom w:val="40"/>
          <w:divBdr>
            <w:top w:val="none" w:sz="0" w:space="0" w:color="auto"/>
            <w:left w:val="none" w:sz="0" w:space="0" w:color="auto"/>
            <w:bottom w:val="none" w:sz="0" w:space="0" w:color="auto"/>
            <w:right w:val="none" w:sz="0" w:space="0" w:color="auto"/>
          </w:divBdr>
        </w:div>
        <w:div w:id="961110523">
          <w:marLeft w:val="806"/>
          <w:marRight w:val="0"/>
          <w:marTop w:val="0"/>
          <w:marBottom w:val="40"/>
          <w:divBdr>
            <w:top w:val="none" w:sz="0" w:space="0" w:color="auto"/>
            <w:left w:val="none" w:sz="0" w:space="0" w:color="auto"/>
            <w:bottom w:val="none" w:sz="0" w:space="0" w:color="auto"/>
            <w:right w:val="none" w:sz="0" w:space="0" w:color="auto"/>
          </w:divBdr>
        </w:div>
        <w:div w:id="1003698991">
          <w:marLeft w:val="806"/>
          <w:marRight w:val="0"/>
          <w:marTop w:val="0"/>
          <w:marBottom w:val="40"/>
          <w:divBdr>
            <w:top w:val="none" w:sz="0" w:space="0" w:color="auto"/>
            <w:left w:val="none" w:sz="0" w:space="0" w:color="auto"/>
            <w:bottom w:val="none" w:sz="0" w:space="0" w:color="auto"/>
            <w:right w:val="none" w:sz="0" w:space="0" w:color="auto"/>
          </w:divBdr>
        </w:div>
        <w:div w:id="1541014313">
          <w:marLeft w:val="806"/>
          <w:marRight w:val="0"/>
          <w:marTop w:val="0"/>
          <w:marBottom w:val="40"/>
          <w:divBdr>
            <w:top w:val="none" w:sz="0" w:space="0" w:color="auto"/>
            <w:left w:val="none" w:sz="0" w:space="0" w:color="auto"/>
            <w:bottom w:val="none" w:sz="0" w:space="0" w:color="auto"/>
            <w:right w:val="none" w:sz="0" w:space="0" w:color="auto"/>
          </w:divBdr>
        </w:div>
        <w:div w:id="1633948337">
          <w:marLeft w:val="274"/>
          <w:marRight w:val="0"/>
          <w:marTop w:val="0"/>
          <w:marBottom w:val="40"/>
          <w:divBdr>
            <w:top w:val="none" w:sz="0" w:space="0" w:color="auto"/>
            <w:left w:val="none" w:sz="0" w:space="0" w:color="auto"/>
            <w:bottom w:val="none" w:sz="0" w:space="0" w:color="auto"/>
            <w:right w:val="none" w:sz="0" w:space="0" w:color="auto"/>
          </w:divBdr>
        </w:div>
        <w:div w:id="2129930586">
          <w:marLeft w:val="806"/>
          <w:marRight w:val="0"/>
          <w:marTop w:val="0"/>
          <w:marBottom w:val="40"/>
          <w:divBdr>
            <w:top w:val="none" w:sz="0" w:space="0" w:color="auto"/>
            <w:left w:val="none" w:sz="0" w:space="0" w:color="auto"/>
            <w:bottom w:val="none" w:sz="0" w:space="0" w:color="auto"/>
            <w:right w:val="none" w:sz="0" w:space="0" w:color="auto"/>
          </w:divBdr>
        </w:div>
        <w:div w:id="2141804770">
          <w:marLeft w:val="806"/>
          <w:marRight w:val="0"/>
          <w:marTop w:val="0"/>
          <w:marBottom w:val="40"/>
          <w:divBdr>
            <w:top w:val="none" w:sz="0" w:space="0" w:color="auto"/>
            <w:left w:val="none" w:sz="0" w:space="0" w:color="auto"/>
            <w:bottom w:val="none" w:sz="0" w:space="0" w:color="auto"/>
            <w:right w:val="none" w:sz="0" w:space="0" w:color="auto"/>
          </w:divBdr>
        </w:div>
      </w:divsChild>
    </w:div>
    <w:div w:id="1858425555">
      <w:bodyDiv w:val="1"/>
      <w:marLeft w:val="0"/>
      <w:marRight w:val="0"/>
      <w:marTop w:val="0"/>
      <w:marBottom w:val="0"/>
      <w:divBdr>
        <w:top w:val="none" w:sz="0" w:space="0" w:color="auto"/>
        <w:left w:val="none" w:sz="0" w:space="0" w:color="auto"/>
        <w:bottom w:val="none" w:sz="0" w:space="0" w:color="auto"/>
        <w:right w:val="none" w:sz="0" w:space="0" w:color="auto"/>
      </w:divBdr>
    </w:div>
    <w:div w:id="1894267316">
      <w:bodyDiv w:val="1"/>
      <w:marLeft w:val="0"/>
      <w:marRight w:val="0"/>
      <w:marTop w:val="0"/>
      <w:marBottom w:val="0"/>
      <w:divBdr>
        <w:top w:val="none" w:sz="0" w:space="0" w:color="auto"/>
        <w:left w:val="none" w:sz="0" w:space="0" w:color="auto"/>
        <w:bottom w:val="none" w:sz="0" w:space="0" w:color="auto"/>
        <w:right w:val="none" w:sz="0" w:space="0" w:color="auto"/>
      </w:divBdr>
      <w:divsChild>
        <w:div w:id="459806576">
          <w:marLeft w:val="1267"/>
          <w:marRight w:val="0"/>
          <w:marTop w:val="0"/>
          <w:marBottom w:val="120"/>
          <w:divBdr>
            <w:top w:val="none" w:sz="0" w:space="0" w:color="auto"/>
            <w:left w:val="none" w:sz="0" w:space="0" w:color="auto"/>
            <w:bottom w:val="none" w:sz="0" w:space="0" w:color="auto"/>
            <w:right w:val="none" w:sz="0" w:space="0" w:color="auto"/>
          </w:divBdr>
        </w:div>
        <w:div w:id="464392794">
          <w:marLeft w:val="274"/>
          <w:marRight w:val="0"/>
          <w:marTop w:val="0"/>
          <w:marBottom w:val="40"/>
          <w:divBdr>
            <w:top w:val="none" w:sz="0" w:space="0" w:color="auto"/>
            <w:left w:val="none" w:sz="0" w:space="0" w:color="auto"/>
            <w:bottom w:val="none" w:sz="0" w:space="0" w:color="auto"/>
            <w:right w:val="none" w:sz="0" w:space="0" w:color="auto"/>
          </w:divBdr>
        </w:div>
        <w:div w:id="519784609">
          <w:marLeft w:val="806"/>
          <w:marRight w:val="0"/>
          <w:marTop w:val="0"/>
          <w:marBottom w:val="40"/>
          <w:divBdr>
            <w:top w:val="none" w:sz="0" w:space="0" w:color="auto"/>
            <w:left w:val="none" w:sz="0" w:space="0" w:color="auto"/>
            <w:bottom w:val="none" w:sz="0" w:space="0" w:color="auto"/>
            <w:right w:val="none" w:sz="0" w:space="0" w:color="auto"/>
          </w:divBdr>
        </w:div>
        <w:div w:id="732385612">
          <w:marLeft w:val="806"/>
          <w:marRight w:val="0"/>
          <w:marTop w:val="0"/>
          <w:marBottom w:val="120"/>
          <w:divBdr>
            <w:top w:val="none" w:sz="0" w:space="0" w:color="auto"/>
            <w:left w:val="none" w:sz="0" w:space="0" w:color="auto"/>
            <w:bottom w:val="none" w:sz="0" w:space="0" w:color="auto"/>
            <w:right w:val="none" w:sz="0" w:space="0" w:color="auto"/>
          </w:divBdr>
        </w:div>
        <w:div w:id="807092547">
          <w:marLeft w:val="806"/>
          <w:marRight w:val="0"/>
          <w:marTop w:val="0"/>
          <w:marBottom w:val="120"/>
          <w:divBdr>
            <w:top w:val="none" w:sz="0" w:space="0" w:color="auto"/>
            <w:left w:val="none" w:sz="0" w:space="0" w:color="auto"/>
            <w:bottom w:val="none" w:sz="0" w:space="0" w:color="auto"/>
            <w:right w:val="none" w:sz="0" w:space="0" w:color="auto"/>
          </w:divBdr>
        </w:div>
        <w:div w:id="865872010">
          <w:marLeft w:val="274"/>
          <w:marRight w:val="0"/>
          <w:marTop w:val="0"/>
          <w:marBottom w:val="40"/>
          <w:divBdr>
            <w:top w:val="none" w:sz="0" w:space="0" w:color="auto"/>
            <w:left w:val="none" w:sz="0" w:space="0" w:color="auto"/>
            <w:bottom w:val="none" w:sz="0" w:space="0" w:color="auto"/>
            <w:right w:val="none" w:sz="0" w:space="0" w:color="auto"/>
          </w:divBdr>
        </w:div>
        <w:div w:id="1194808739">
          <w:marLeft w:val="806"/>
          <w:marRight w:val="0"/>
          <w:marTop w:val="0"/>
          <w:marBottom w:val="120"/>
          <w:divBdr>
            <w:top w:val="none" w:sz="0" w:space="0" w:color="auto"/>
            <w:left w:val="none" w:sz="0" w:space="0" w:color="auto"/>
            <w:bottom w:val="none" w:sz="0" w:space="0" w:color="auto"/>
            <w:right w:val="none" w:sz="0" w:space="0" w:color="auto"/>
          </w:divBdr>
        </w:div>
        <w:div w:id="1734962530">
          <w:marLeft w:val="806"/>
          <w:marRight w:val="0"/>
          <w:marTop w:val="0"/>
          <w:marBottom w:val="40"/>
          <w:divBdr>
            <w:top w:val="none" w:sz="0" w:space="0" w:color="auto"/>
            <w:left w:val="none" w:sz="0" w:space="0" w:color="auto"/>
            <w:bottom w:val="none" w:sz="0" w:space="0" w:color="auto"/>
            <w:right w:val="none" w:sz="0" w:space="0" w:color="auto"/>
          </w:divBdr>
        </w:div>
        <w:div w:id="1746296203">
          <w:marLeft w:val="806"/>
          <w:marRight w:val="0"/>
          <w:marTop w:val="0"/>
          <w:marBottom w:val="40"/>
          <w:divBdr>
            <w:top w:val="none" w:sz="0" w:space="0" w:color="auto"/>
            <w:left w:val="none" w:sz="0" w:space="0" w:color="auto"/>
            <w:bottom w:val="none" w:sz="0" w:space="0" w:color="auto"/>
            <w:right w:val="none" w:sz="0" w:space="0" w:color="auto"/>
          </w:divBdr>
        </w:div>
        <w:div w:id="1958443795">
          <w:marLeft w:val="274"/>
          <w:marRight w:val="0"/>
          <w:marTop w:val="0"/>
          <w:marBottom w:val="40"/>
          <w:divBdr>
            <w:top w:val="none" w:sz="0" w:space="0" w:color="auto"/>
            <w:left w:val="none" w:sz="0" w:space="0" w:color="auto"/>
            <w:bottom w:val="none" w:sz="0" w:space="0" w:color="auto"/>
            <w:right w:val="none" w:sz="0" w:space="0" w:color="auto"/>
          </w:divBdr>
        </w:div>
      </w:divsChild>
    </w:div>
    <w:div w:id="1897812487">
      <w:bodyDiv w:val="1"/>
      <w:marLeft w:val="0"/>
      <w:marRight w:val="0"/>
      <w:marTop w:val="0"/>
      <w:marBottom w:val="0"/>
      <w:divBdr>
        <w:top w:val="none" w:sz="0" w:space="0" w:color="auto"/>
        <w:left w:val="none" w:sz="0" w:space="0" w:color="auto"/>
        <w:bottom w:val="none" w:sz="0" w:space="0" w:color="auto"/>
        <w:right w:val="none" w:sz="0" w:space="0" w:color="auto"/>
      </w:divBdr>
      <w:divsChild>
        <w:div w:id="108551244">
          <w:marLeft w:val="274"/>
          <w:marRight w:val="0"/>
          <w:marTop w:val="0"/>
          <w:marBottom w:val="40"/>
          <w:divBdr>
            <w:top w:val="none" w:sz="0" w:space="0" w:color="auto"/>
            <w:left w:val="none" w:sz="0" w:space="0" w:color="auto"/>
            <w:bottom w:val="none" w:sz="0" w:space="0" w:color="auto"/>
            <w:right w:val="none" w:sz="0" w:space="0" w:color="auto"/>
          </w:divBdr>
        </w:div>
        <w:div w:id="561598889">
          <w:marLeft w:val="274"/>
          <w:marRight w:val="0"/>
          <w:marTop w:val="0"/>
          <w:marBottom w:val="40"/>
          <w:divBdr>
            <w:top w:val="none" w:sz="0" w:space="0" w:color="auto"/>
            <w:left w:val="none" w:sz="0" w:space="0" w:color="auto"/>
            <w:bottom w:val="none" w:sz="0" w:space="0" w:color="auto"/>
            <w:right w:val="none" w:sz="0" w:space="0" w:color="auto"/>
          </w:divBdr>
        </w:div>
        <w:div w:id="1922834267">
          <w:marLeft w:val="274"/>
          <w:marRight w:val="0"/>
          <w:marTop w:val="0"/>
          <w:marBottom w:val="40"/>
          <w:divBdr>
            <w:top w:val="none" w:sz="0" w:space="0" w:color="auto"/>
            <w:left w:val="none" w:sz="0" w:space="0" w:color="auto"/>
            <w:bottom w:val="none" w:sz="0" w:space="0" w:color="auto"/>
            <w:right w:val="none" w:sz="0" w:space="0" w:color="auto"/>
          </w:divBdr>
        </w:div>
      </w:divsChild>
    </w:div>
    <w:div w:id="1901402306">
      <w:bodyDiv w:val="1"/>
      <w:marLeft w:val="0"/>
      <w:marRight w:val="0"/>
      <w:marTop w:val="0"/>
      <w:marBottom w:val="0"/>
      <w:divBdr>
        <w:top w:val="none" w:sz="0" w:space="0" w:color="auto"/>
        <w:left w:val="none" w:sz="0" w:space="0" w:color="auto"/>
        <w:bottom w:val="none" w:sz="0" w:space="0" w:color="auto"/>
        <w:right w:val="none" w:sz="0" w:space="0" w:color="auto"/>
      </w:divBdr>
    </w:div>
    <w:div w:id="1903446293">
      <w:bodyDiv w:val="1"/>
      <w:marLeft w:val="0"/>
      <w:marRight w:val="0"/>
      <w:marTop w:val="0"/>
      <w:marBottom w:val="0"/>
      <w:divBdr>
        <w:top w:val="none" w:sz="0" w:space="0" w:color="auto"/>
        <w:left w:val="none" w:sz="0" w:space="0" w:color="auto"/>
        <w:bottom w:val="none" w:sz="0" w:space="0" w:color="auto"/>
        <w:right w:val="none" w:sz="0" w:space="0" w:color="auto"/>
      </w:divBdr>
    </w:div>
    <w:div w:id="1933469305">
      <w:bodyDiv w:val="1"/>
      <w:marLeft w:val="0"/>
      <w:marRight w:val="0"/>
      <w:marTop w:val="0"/>
      <w:marBottom w:val="0"/>
      <w:divBdr>
        <w:top w:val="none" w:sz="0" w:space="0" w:color="auto"/>
        <w:left w:val="none" w:sz="0" w:space="0" w:color="auto"/>
        <w:bottom w:val="none" w:sz="0" w:space="0" w:color="auto"/>
        <w:right w:val="none" w:sz="0" w:space="0" w:color="auto"/>
      </w:divBdr>
    </w:div>
    <w:div w:id="1945577434">
      <w:bodyDiv w:val="1"/>
      <w:marLeft w:val="0"/>
      <w:marRight w:val="0"/>
      <w:marTop w:val="0"/>
      <w:marBottom w:val="0"/>
      <w:divBdr>
        <w:top w:val="none" w:sz="0" w:space="0" w:color="auto"/>
        <w:left w:val="none" w:sz="0" w:space="0" w:color="auto"/>
        <w:bottom w:val="none" w:sz="0" w:space="0" w:color="auto"/>
        <w:right w:val="none" w:sz="0" w:space="0" w:color="auto"/>
      </w:divBdr>
    </w:div>
    <w:div w:id="1955405688">
      <w:bodyDiv w:val="1"/>
      <w:marLeft w:val="0"/>
      <w:marRight w:val="0"/>
      <w:marTop w:val="0"/>
      <w:marBottom w:val="0"/>
      <w:divBdr>
        <w:top w:val="none" w:sz="0" w:space="0" w:color="auto"/>
        <w:left w:val="none" w:sz="0" w:space="0" w:color="auto"/>
        <w:bottom w:val="none" w:sz="0" w:space="0" w:color="auto"/>
        <w:right w:val="none" w:sz="0" w:space="0" w:color="auto"/>
      </w:divBdr>
      <w:divsChild>
        <w:div w:id="226110250">
          <w:marLeft w:val="274"/>
          <w:marRight w:val="0"/>
          <w:marTop w:val="0"/>
          <w:marBottom w:val="40"/>
          <w:divBdr>
            <w:top w:val="none" w:sz="0" w:space="0" w:color="auto"/>
            <w:left w:val="none" w:sz="0" w:space="0" w:color="auto"/>
            <w:bottom w:val="none" w:sz="0" w:space="0" w:color="auto"/>
            <w:right w:val="none" w:sz="0" w:space="0" w:color="auto"/>
          </w:divBdr>
        </w:div>
        <w:div w:id="888538348">
          <w:marLeft w:val="274"/>
          <w:marRight w:val="0"/>
          <w:marTop w:val="0"/>
          <w:marBottom w:val="40"/>
          <w:divBdr>
            <w:top w:val="none" w:sz="0" w:space="0" w:color="auto"/>
            <w:left w:val="none" w:sz="0" w:space="0" w:color="auto"/>
            <w:bottom w:val="none" w:sz="0" w:space="0" w:color="auto"/>
            <w:right w:val="none" w:sz="0" w:space="0" w:color="auto"/>
          </w:divBdr>
        </w:div>
        <w:div w:id="919563079">
          <w:marLeft w:val="274"/>
          <w:marRight w:val="0"/>
          <w:marTop w:val="0"/>
          <w:marBottom w:val="40"/>
          <w:divBdr>
            <w:top w:val="none" w:sz="0" w:space="0" w:color="auto"/>
            <w:left w:val="none" w:sz="0" w:space="0" w:color="auto"/>
            <w:bottom w:val="none" w:sz="0" w:space="0" w:color="auto"/>
            <w:right w:val="none" w:sz="0" w:space="0" w:color="auto"/>
          </w:divBdr>
        </w:div>
      </w:divsChild>
    </w:div>
    <w:div w:id="1980383692">
      <w:bodyDiv w:val="1"/>
      <w:marLeft w:val="0"/>
      <w:marRight w:val="0"/>
      <w:marTop w:val="0"/>
      <w:marBottom w:val="0"/>
      <w:divBdr>
        <w:top w:val="none" w:sz="0" w:space="0" w:color="auto"/>
        <w:left w:val="none" w:sz="0" w:space="0" w:color="auto"/>
        <w:bottom w:val="none" w:sz="0" w:space="0" w:color="auto"/>
        <w:right w:val="none" w:sz="0" w:space="0" w:color="auto"/>
      </w:divBdr>
    </w:div>
    <w:div w:id="1988388284">
      <w:bodyDiv w:val="1"/>
      <w:marLeft w:val="0"/>
      <w:marRight w:val="0"/>
      <w:marTop w:val="0"/>
      <w:marBottom w:val="0"/>
      <w:divBdr>
        <w:top w:val="none" w:sz="0" w:space="0" w:color="auto"/>
        <w:left w:val="none" w:sz="0" w:space="0" w:color="auto"/>
        <w:bottom w:val="none" w:sz="0" w:space="0" w:color="auto"/>
        <w:right w:val="none" w:sz="0" w:space="0" w:color="auto"/>
      </w:divBdr>
    </w:div>
    <w:div w:id="2000190839">
      <w:bodyDiv w:val="1"/>
      <w:marLeft w:val="0"/>
      <w:marRight w:val="0"/>
      <w:marTop w:val="0"/>
      <w:marBottom w:val="0"/>
      <w:divBdr>
        <w:top w:val="none" w:sz="0" w:space="0" w:color="auto"/>
        <w:left w:val="none" w:sz="0" w:space="0" w:color="auto"/>
        <w:bottom w:val="none" w:sz="0" w:space="0" w:color="auto"/>
        <w:right w:val="none" w:sz="0" w:space="0" w:color="auto"/>
      </w:divBdr>
      <w:divsChild>
        <w:div w:id="562453100">
          <w:marLeft w:val="806"/>
          <w:marRight w:val="0"/>
          <w:marTop w:val="0"/>
          <w:marBottom w:val="40"/>
          <w:divBdr>
            <w:top w:val="none" w:sz="0" w:space="0" w:color="auto"/>
            <w:left w:val="none" w:sz="0" w:space="0" w:color="auto"/>
            <w:bottom w:val="none" w:sz="0" w:space="0" w:color="auto"/>
            <w:right w:val="none" w:sz="0" w:space="0" w:color="auto"/>
          </w:divBdr>
        </w:div>
      </w:divsChild>
    </w:div>
    <w:div w:id="2001497747">
      <w:bodyDiv w:val="1"/>
      <w:marLeft w:val="0"/>
      <w:marRight w:val="0"/>
      <w:marTop w:val="0"/>
      <w:marBottom w:val="0"/>
      <w:divBdr>
        <w:top w:val="none" w:sz="0" w:space="0" w:color="auto"/>
        <w:left w:val="none" w:sz="0" w:space="0" w:color="auto"/>
        <w:bottom w:val="none" w:sz="0" w:space="0" w:color="auto"/>
        <w:right w:val="none" w:sz="0" w:space="0" w:color="auto"/>
      </w:divBdr>
    </w:div>
    <w:div w:id="2042824691">
      <w:bodyDiv w:val="1"/>
      <w:marLeft w:val="0"/>
      <w:marRight w:val="0"/>
      <w:marTop w:val="0"/>
      <w:marBottom w:val="0"/>
      <w:divBdr>
        <w:top w:val="none" w:sz="0" w:space="0" w:color="auto"/>
        <w:left w:val="none" w:sz="0" w:space="0" w:color="auto"/>
        <w:bottom w:val="none" w:sz="0" w:space="0" w:color="auto"/>
        <w:right w:val="none" w:sz="0" w:space="0" w:color="auto"/>
      </w:divBdr>
    </w:div>
    <w:div w:id="2052415828">
      <w:bodyDiv w:val="1"/>
      <w:marLeft w:val="0"/>
      <w:marRight w:val="0"/>
      <w:marTop w:val="0"/>
      <w:marBottom w:val="0"/>
      <w:divBdr>
        <w:top w:val="none" w:sz="0" w:space="0" w:color="auto"/>
        <w:left w:val="none" w:sz="0" w:space="0" w:color="auto"/>
        <w:bottom w:val="none" w:sz="0" w:space="0" w:color="auto"/>
        <w:right w:val="none" w:sz="0" w:space="0" w:color="auto"/>
      </w:divBdr>
      <w:divsChild>
        <w:div w:id="271937541">
          <w:marLeft w:val="806"/>
          <w:marRight w:val="0"/>
          <w:marTop w:val="0"/>
          <w:marBottom w:val="40"/>
          <w:divBdr>
            <w:top w:val="none" w:sz="0" w:space="0" w:color="auto"/>
            <w:left w:val="none" w:sz="0" w:space="0" w:color="auto"/>
            <w:bottom w:val="none" w:sz="0" w:space="0" w:color="auto"/>
            <w:right w:val="none" w:sz="0" w:space="0" w:color="auto"/>
          </w:divBdr>
        </w:div>
        <w:div w:id="370230908">
          <w:marLeft w:val="274"/>
          <w:marRight w:val="0"/>
          <w:marTop w:val="0"/>
          <w:marBottom w:val="40"/>
          <w:divBdr>
            <w:top w:val="none" w:sz="0" w:space="0" w:color="auto"/>
            <w:left w:val="none" w:sz="0" w:space="0" w:color="auto"/>
            <w:bottom w:val="none" w:sz="0" w:space="0" w:color="auto"/>
            <w:right w:val="none" w:sz="0" w:space="0" w:color="auto"/>
          </w:divBdr>
        </w:div>
        <w:div w:id="427192310">
          <w:marLeft w:val="806"/>
          <w:marRight w:val="0"/>
          <w:marTop w:val="0"/>
          <w:marBottom w:val="40"/>
          <w:divBdr>
            <w:top w:val="none" w:sz="0" w:space="0" w:color="auto"/>
            <w:left w:val="none" w:sz="0" w:space="0" w:color="auto"/>
            <w:bottom w:val="none" w:sz="0" w:space="0" w:color="auto"/>
            <w:right w:val="none" w:sz="0" w:space="0" w:color="auto"/>
          </w:divBdr>
        </w:div>
        <w:div w:id="510032160">
          <w:marLeft w:val="274"/>
          <w:marRight w:val="0"/>
          <w:marTop w:val="0"/>
          <w:marBottom w:val="40"/>
          <w:divBdr>
            <w:top w:val="none" w:sz="0" w:space="0" w:color="auto"/>
            <w:left w:val="none" w:sz="0" w:space="0" w:color="auto"/>
            <w:bottom w:val="none" w:sz="0" w:space="0" w:color="auto"/>
            <w:right w:val="none" w:sz="0" w:space="0" w:color="auto"/>
          </w:divBdr>
        </w:div>
        <w:div w:id="705183010">
          <w:marLeft w:val="274"/>
          <w:marRight w:val="0"/>
          <w:marTop w:val="0"/>
          <w:marBottom w:val="40"/>
          <w:divBdr>
            <w:top w:val="none" w:sz="0" w:space="0" w:color="auto"/>
            <w:left w:val="none" w:sz="0" w:space="0" w:color="auto"/>
            <w:bottom w:val="none" w:sz="0" w:space="0" w:color="auto"/>
            <w:right w:val="none" w:sz="0" w:space="0" w:color="auto"/>
          </w:divBdr>
        </w:div>
        <w:div w:id="957181562">
          <w:marLeft w:val="806"/>
          <w:marRight w:val="0"/>
          <w:marTop w:val="0"/>
          <w:marBottom w:val="40"/>
          <w:divBdr>
            <w:top w:val="none" w:sz="0" w:space="0" w:color="auto"/>
            <w:left w:val="none" w:sz="0" w:space="0" w:color="auto"/>
            <w:bottom w:val="none" w:sz="0" w:space="0" w:color="auto"/>
            <w:right w:val="none" w:sz="0" w:space="0" w:color="auto"/>
          </w:divBdr>
        </w:div>
        <w:div w:id="1170171519">
          <w:marLeft w:val="806"/>
          <w:marRight w:val="0"/>
          <w:marTop w:val="0"/>
          <w:marBottom w:val="40"/>
          <w:divBdr>
            <w:top w:val="none" w:sz="0" w:space="0" w:color="auto"/>
            <w:left w:val="none" w:sz="0" w:space="0" w:color="auto"/>
            <w:bottom w:val="none" w:sz="0" w:space="0" w:color="auto"/>
            <w:right w:val="none" w:sz="0" w:space="0" w:color="auto"/>
          </w:divBdr>
        </w:div>
        <w:div w:id="1288707548">
          <w:marLeft w:val="274"/>
          <w:marRight w:val="0"/>
          <w:marTop w:val="0"/>
          <w:marBottom w:val="40"/>
          <w:divBdr>
            <w:top w:val="none" w:sz="0" w:space="0" w:color="auto"/>
            <w:left w:val="none" w:sz="0" w:space="0" w:color="auto"/>
            <w:bottom w:val="none" w:sz="0" w:space="0" w:color="auto"/>
            <w:right w:val="none" w:sz="0" w:space="0" w:color="auto"/>
          </w:divBdr>
        </w:div>
        <w:div w:id="1541165100">
          <w:marLeft w:val="806"/>
          <w:marRight w:val="0"/>
          <w:marTop w:val="0"/>
          <w:marBottom w:val="40"/>
          <w:divBdr>
            <w:top w:val="none" w:sz="0" w:space="0" w:color="auto"/>
            <w:left w:val="none" w:sz="0" w:space="0" w:color="auto"/>
            <w:bottom w:val="none" w:sz="0" w:space="0" w:color="auto"/>
            <w:right w:val="none" w:sz="0" w:space="0" w:color="auto"/>
          </w:divBdr>
        </w:div>
      </w:divsChild>
    </w:div>
    <w:div w:id="2058429810">
      <w:bodyDiv w:val="1"/>
      <w:marLeft w:val="0"/>
      <w:marRight w:val="0"/>
      <w:marTop w:val="0"/>
      <w:marBottom w:val="0"/>
      <w:divBdr>
        <w:top w:val="none" w:sz="0" w:space="0" w:color="auto"/>
        <w:left w:val="none" w:sz="0" w:space="0" w:color="auto"/>
        <w:bottom w:val="none" w:sz="0" w:space="0" w:color="auto"/>
        <w:right w:val="none" w:sz="0" w:space="0" w:color="auto"/>
      </w:divBdr>
      <w:divsChild>
        <w:div w:id="1319992150">
          <w:marLeft w:val="547"/>
          <w:marRight w:val="0"/>
          <w:marTop w:val="0"/>
          <w:marBottom w:val="40"/>
          <w:divBdr>
            <w:top w:val="none" w:sz="0" w:space="0" w:color="auto"/>
            <w:left w:val="none" w:sz="0" w:space="0" w:color="auto"/>
            <w:bottom w:val="none" w:sz="0" w:space="0" w:color="auto"/>
            <w:right w:val="none" w:sz="0" w:space="0" w:color="auto"/>
          </w:divBdr>
        </w:div>
      </w:divsChild>
    </w:div>
    <w:div w:id="2117405359">
      <w:bodyDiv w:val="1"/>
      <w:marLeft w:val="0"/>
      <w:marRight w:val="0"/>
      <w:marTop w:val="0"/>
      <w:marBottom w:val="0"/>
      <w:divBdr>
        <w:top w:val="none" w:sz="0" w:space="0" w:color="auto"/>
        <w:left w:val="none" w:sz="0" w:space="0" w:color="auto"/>
        <w:bottom w:val="none" w:sz="0" w:space="0" w:color="auto"/>
        <w:right w:val="none" w:sz="0" w:space="0" w:color="auto"/>
      </w:divBdr>
      <w:divsChild>
        <w:div w:id="742145762">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trid\OneDrive%20-%20Cognixion,%20Inc\Documents\Template%20-%20Cognixion%20MC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11A15A9CEEA3845AAE807DAE644A88E" ma:contentTypeVersion="13" ma:contentTypeDescription="Create a new document." ma:contentTypeScope="" ma:versionID="a88c1cf12d04309d198157d3b46a24c5">
  <xsd:schema xmlns:xsd="http://www.w3.org/2001/XMLSchema" xmlns:xs="http://www.w3.org/2001/XMLSchema" xmlns:p="http://schemas.microsoft.com/office/2006/metadata/properties" xmlns:ns2="d86b7a02-ad24-4eab-9af4-c6a32dd179c4" xmlns:ns3="66b4e87f-1721-4868-b821-38da63435e86" targetNamespace="http://schemas.microsoft.com/office/2006/metadata/properties" ma:root="true" ma:fieldsID="079ff3f566ee381ae43a303104a46fb8" ns2:_="" ns3:_="">
    <xsd:import namespace="d86b7a02-ad24-4eab-9af4-c6a32dd179c4"/>
    <xsd:import namespace="66b4e87f-1721-4868-b821-38da63435e8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Locatio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6b7a02-ad24-4eab-9af4-c6a32dd17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163b9481-7f01-4991-9fcf-1e13ffbe1e4b" ma:termSetId="09814cd3-568e-fe90-9814-8d621ff8fb84" ma:anchorId="fba54fb3-c3e1-fe81-a776-ca4b69148c4d" ma:open="true" ma:isKeyword="false">
      <xsd:complexType>
        <xsd:sequence>
          <xsd:element ref="pc:Terms" minOccurs="0" maxOccurs="1"/>
        </xsd:sequence>
      </xsd:complexType>
    </xsd:element>
    <xsd:element name="MediaServiceLocation" ma:index="17" nillable="true" ma:displayName="Location" ma:indexed="true"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b4e87f-1721-4868-b821-38da63435e8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791021c5-db22-4e17-9085-23cf6dc94bbb}" ma:internalName="TaxCatchAll" ma:showField="CatchAllData" ma:web="66b4e87f-1721-4868-b821-38da63435e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66b4e87f-1721-4868-b821-38da63435e86" xsi:nil="true"/>
    <lcf76f155ced4ddcb4097134ff3c332f xmlns="d86b7a02-ad24-4eab-9af4-c6a32dd179c4">
      <Terms xmlns="http://schemas.microsoft.com/office/infopath/2007/PartnerControls"/>
    </lcf76f155ced4ddcb4097134ff3c332f>
    <SharedWithUsers xmlns="66b4e87f-1721-4868-b821-38da63435e86">
      <UserInfo>
        <DisplayName>Jonathan Kendler</DisplayName>
        <AccountId>68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5F926-AD43-4CA1-B297-61066428D8B7}">
  <ds:schemaRefs>
    <ds:schemaRef ds:uri="http://schemas.microsoft.com/sharepoint/v3/contenttype/forms"/>
  </ds:schemaRefs>
</ds:datastoreItem>
</file>

<file path=customXml/itemProps2.xml><?xml version="1.0" encoding="utf-8"?>
<ds:datastoreItem xmlns:ds="http://schemas.openxmlformats.org/officeDocument/2006/customXml" ds:itemID="{1F8C7B80-BBE5-4583-91F7-85FE007D1E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6b7a02-ad24-4eab-9af4-c6a32dd179c4"/>
    <ds:schemaRef ds:uri="66b4e87f-1721-4868-b821-38da63435e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0C0DE-CB99-4A93-84EC-EFFBD88B9086}">
  <ds:schemaRefs>
    <ds:schemaRef ds:uri="http://schemas.microsoft.com/office/2006/metadata/properties"/>
    <ds:schemaRef ds:uri="http://schemas.microsoft.com/office/infopath/2007/PartnerControls"/>
    <ds:schemaRef ds:uri="4cfae4e1-e157-46fd-8ad5-7d0d60b9829c"/>
    <ds:schemaRef ds:uri="fbec9d2a-76d0-469a-aa95-2dff2ed60da0"/>
    <ds:schemaRef ds:uri="66b4e87f-1721-4868-b821-38da63435e86"/>
    <ds:schemaRef ds:uri="d86b7a02-ad24-4eab-9af4-c6a32dd179c4"/>
  </ds:schemaRefs>
</ds:datastoreItem>
</file>

<file path=customXml/itemProps4.xml><?xml version="1.0" encoding="utf-8"?>
<ds:datastoreItem xmlns:ds="http://schemas.openxmlformats.org/officeDocument/2006/customXml" ds:itemID="{0A59BF8A-7A2B-4E89-AF71-242F43A19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Cognixion MCRD</Template>
  <TotalTime>622</TotalTime>
  <Pages>42</Pages>
  <Words>7652</Words>
  <Characters>43622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TerumoBCT</Company>
  <LinksUpToDate>false</LinksUpToDate>
  <CharactersWithSpaces>51172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McNellis</dc:creator>
  <cp:keywords/>
  <cp:lastModifiedBy>Astrid McNellis</cp:lastModifiedBy>
  <cp:revision>128</cp:revision>
  <cp:lastPrinted>2019-04-15T18:25:00Z</cp:lastPrinted>
  <dcterms:created xsi:type="dcterms:W3CDTF">2023-01-12T01:12:00Z</dcterms:created>
  <dcterms:modified xsi:type="dcterms:W3CDTF">2023-03-02T01:09:00Z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0x010100F11A15A9CEEA3845AAE807DAE644A88E</vt:lpwstr>
  </property>
  <property fmtid="{D5CDD505-2E9C-101B-9397-08002B2CF9AE}" pid="3" name="Order">
    <vt:r8>3600</vt:r8>
  </property>
  <property fmtid="{D5CDD505-2E9C-101B-9397-08002B2CF9AE}" pid="4" name="MediaServiceImageTags">
    <vt:lpwstr/>
  </property>
</Properties>
</file>